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1CF" w:rsidRPr="00D3327B" w:rsidRDefault="00536969">
      <w:pPr>
        <w:pStyle w:val="Titre"/>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40"/>
          <w:szCs w:val="40"/>
          <w:lang w:val="en-US"/>
        </w:rPr>
        <w:t>Empowering urban governance through urban science:  multi-scale dynamics of urban systems worldwide</w:t>
      </w:r>
    </w:p>
    <w:p w:rsidR="00FF31CF" w:rsidRPr="00D3327B" w:rsidRDefault="00536969">
      <w:pPr>
        <w:rPr>
          <w:rFonts w:ascii="Times New Roman" w:eastAsia="Times New Roman" w:hAnsi="Times New Roman" w:cs="Times New Roman"/>
          <w:sz w:val="24"/>
          <w:szCs w:val="24"/>
          <w:vertAlign w:val="superscript"/>
          <w:lang w:val="en-US"/>
        </w:rPr>
      </w:pPr>
      <w:r w:rsidRPr="00D3327B">
        <w:rPr>
          <w:rFonts w:ascii="Times New Roman" w:eastAsia="Times New Roman" w:hAnsi="Times New Roman" w:cs="Times New Roman"/>
          <w:sz w:val="24"/>
          <w:szCs w:val="24"/>
          <w:lang w:val="en-US"/>
        </w:rPr>
        <w:t>Juste Raimbault</w:t>
      </w:r>
      <w:r>
        <w:rPr>
          <w:rFonts w:ascii="Times New Roman" w:eastAsia="Times New Roman" w:hAnsi="Times New Roman" w:cs="Times New Roman"/>
          <w:sz w:val="24"/>
          <w:szCs w:val="24"/>
          <w:vertAlign w:val="superscript"/>
        </w:rPr>
        <w:footnoteReference w:id="1"/>
      </w:r>
      <w:r w:rsidRPr="00D3327B">
        <w:rPr>
          <w:rFonts w:ascii="Times New Roman" w:eastAsia="Times New Roman" w:hAnsi="Times New Roman" w:cs="Times New Roman"/>
          <w:sz w:val="24"/>
          <w:szCs w:val="24"/>
          <w:lang w:val="en-US"/>
        </w:rPr>
        <w:t>, Eric Denis</w:t>
      </w:r>
      <w:r>
        <w:rPr>
          <w:rFonts w:ascii="Times New Roman" w:eastAsia="Times New Roman" w:hAnsi="Times New Roman" w:cs="Times New Roman"/>
          <w:sz w:val="24"/>
          <w:szCs w:val="24"/>
          <w:vertAlign w:val="superscript"/>
        </w:rPr>
        <w:footnoteReference w:id="2"/>
      </w:r>
      <w:r w:rsidRPr="00D3327B">
        <w:rPr>
          <w:rFonts w:ascii="Times New Roman" w:eastAsia="Times New Roman" w:hAnsi="Times New Roman" w:cs="Times New Roman"/>
          <w:sz w:val="24"/>
          <w:szCs w:val="24"/>
          <w:lang w:val="en-US"/>
        </w:rPr>
        <w:t xml:space="preserve"> and Denise Pumain</w:t>
      </w:r>
      <w:r>
        <w:rPr>
          <w:rFonts w:ascii="Times New Roman" w:eastAsia="Times New Roman" w:hAnsi="Times New Roman" w:cs="Times New Roman"/>
          <w:sz w:val="24"/>
          <w:szCs w:val="24"/>
          <w:vertAlign w:val="superscript"/>
        </w:rPr>
        <w:footnoteReference w:id="3"/>
      </w:r>
    </w:p>
    <w:p w:rsidR="00FF31CF" w:rsidRPr="00D3327B" w:rsidRDefault="00FF31CF">
      <w:pPr>
        <w:rPr>
          <w:rFonts w:ascii="Times New Roman" w:eastAsia="Times New Roman" w:hAnsi="Times New Roman" w:cs="Times New Roman"/>
          <w:sz w:val="24"/>
          <w:szCs w:val="24"/>
          <w:vertAlign w:val="superscript"/>
          <w:lang w:val="en-US"/>
        </w:rPr>
      </w:pPr>
    </w:p>
    <w:p w:rsidR="00FF31CF" w:rsidRPr="00D3327B" w:rsidRDefault="00536969">
      <w:pPr>
        <w:rPr>
          <w:rFonts w:ascii="Times New Roman" w:eastAsia="Times New Roman" w:hAnsi="Times New Roman" w:cs="Times New Roman"/>
          <w:b/>
          <w:sz w:val="24"/>
          <w:szCs w:val="24"/>
          <w:lang w:val="en-US"/>
        </w:rPr>
      </w:pPr>
      <w:r w:rsidRPr="00D3327B">
        <w:rPr>
          <w:rFonts w:ascii="Times New Roman" w:eastAsia="Times New Roman" w:hAnsi="Times New Roman" w:cs="Times New Roman"/>
          <w:b/>
          <w:sz w:val="24"/>
          <w:szCs w:val="24"/>
          <w:lang w:val="en-US"/>
        </w:rPr>
        <w:t>Abstract</w:t>
      </w:r>
    </w:p>
    <w:p w:rsidR="00FF31CF" w:rsidRPr="00D3327B" w:rsidRDefault="00520275">
      <w:pPr>
        <w:jc w:val="both"/>
        <w:rPr>
          <w:rFonts w:ascii="Times New Roman" w:eastAsia="Times New Roman" w:hAnsi="Times New Roman" w:cs="Times New Roman"/>
          <w:sz w:val="24"/>
          <w:szCs w:val="24"/>
          <w:lang w:val="en-US"/>
        </w:rPr>
      </w:pPr>
      <w:ins w:id="0" w:author="Denise" w:date="2020-06-30T17:53:00Z">
        <w:r>
          <w:rPr>
            <w:rFonts w:ascii="Times New Roman" w:eastAsia="Times New Roman" w:hAnsi="Times New Roman" w:cs="Times New Roman"/>
            <w:sz w:val="24"/>
            <w:szCs w:val="24"/>
            <w:lang w:val="en-US"/>
          </w:rPr>
          <w:t>Cities are</w:t>
        </w:r>
      </w:ins>
      <w:ins w:id="1" w:author="Denise" w:date="2020-06-30T17:54:00Z">
        <w:r>
          <w:rPr>
            <w:rFonts w:ascii="Times New Roman" w:eastAsia="Times New Roman" w:hAnsi="Times New Roman" w:cs="Times New Roman"/>
            <w:sz w:val="24"/>
            <w:szCs w:val="24"/>
            <w:lang w:val="en-US"/>
          </w:rPr>
          <w:t xml:space="preserve"> </w:t>
        </w:r>
      </w:ins>
      <w:ins w:id="2" w:author="Denise" w:date="2020-06-30T17:53:00Z">
        <w:r>
          <w:rPr>
            <w:rFonts w:ascii="Times New Roman" w:eastAsia="Times New Roman" w:hAnsi="Times New Roman" w:cs="Times New Roman"/>
            <w:sz w:val="24"/>
            <w:szCs w:val="24"/>
            <w:lang w:val="en-US"/>
          </w:rPr>
          <w:t xml:space="preserve">facing many </w:t>
        </w:r>
      </w:ins>
      <w:ins w:id="3" w:author="Denise" w:date="2020-06-30T17:54:00Z">
        <w:r>
          <w:rPr>
            <w:rFonts w:ascii="Times New Roman" w:eastAsia="Times New Roman" w:hAnsi="Times New Roman" w:cs="Times New Roman"/>
            <w:sz w:val="24"/>
            <w:szCs w:val="24"/>
            <w:lang w:val="en-US"/>
          </w:rPr>
          <w:t xml:space="preserve">sustainability issues in the context of  </w:t>
        </w:r>
      </w:ins>
      <w:ins w:id="4" w:author="Denise" w:date="2020-06-30T17:56:00Z">
        <w:r w:rsidR="00B37F19">
          <w:rPr>
            <w:rFonts w:ascii="Times New Roman" w:eastAsia="Times New Roman" w:hAnsi="Times New Roman" w:cs="Times New Roman"/>
            <w:sz w:val="24"/>
            <w:szCs w:val="24"/>
            <w:lang w:val="en-US"/>
          </w:rPr>
          <w:t xml:space="preserve">current global changes that challenge their policies for maintaining reasonable growth with urban quality. </w:t>
        </w:r>
      </w:ins>
      <w:ins w:id="5" w:author="Denise" w:date="2020-06-30T17:58:00Z">
        <w:r w:rsidR="00B37F19">
          <w:rPr>
            <w:rFonts w:ascii="Times New Roman" w:eastAsia="Times New Roman" w:hAnsi="Times New Roman" w:cs="Times New Roman"/>
            <w:sz w:val="24"/>
            <w:szCs w:val="24"/>
            <w:lang w:val="en-US"/>
          </w:rPr>
          <w:t>The u</w:t>
        </w:r>
      </w:ins>
      <w:ins w:id="6" w:author="Denise" w:date="2020-06-30T17:51:00Z">
        <w:r>
          <w:rPr>
            <w:rFonts w:ascii="Times New Roman" w:eastAsia="Times New Roman" w:hAnsi="Times New Roman" w:cs="Times New Roman"/>
            <w:sz w:val="24"/>
            <w:szCs w:val="24"/>
            <w:lang w:val="en-US"/>
          </w:rPr>
          <w:t>rban dynamic models</w:t>
        </w:r>
      </w:ins>
      <w:ins w:id="7" w:author="Denise" w:date="2020-06-30T17:58:00Z">
        <w:r w:rsidR="00B37F19">
          <w:rPr>
            <w:rFonts w:ascii="Times New Roman" w:eastAsia="Times New Roman" w:hAnsi="Times New Roman" w:cs="Times New Roman"/>
            <w:sz w:val="24"/>
            <w:szCs w:val="24"/>
            <w:lang w:val="en-US"/>
          </w:rPr>
          <w:t xml:space="preserve"> developed by the so-called </w:t>
        </w:r>
      </w:ins>
      <w:ins w:id="8" w:author="Denise" w:date="2020-06-30T17:59:00Z">
        <w:r w:rsidR="00B37F19">
          <w:rPr>
            <w:rFonts w:ascii="Times New Roman" w:eastAsia="Times New Roman" w:hAnsi="Times New Roman" w:cs="Times New Roman"/>
            <w:sz w:val="24"/>
            <w:szCs w:val="24"/>
            <w:lang w:val="en-US"/>
          </w:rPr>
          <w:t xml:space="preserve">“urban science” </w:t>
        </w:r>
      </w:ins>
      <w:del w:id="9" w:author="Denise" w:date="2020-06-30T17:51:00Z">
        <w:r w:rsidR="00536969" w:rsidRPr="00D3327B" w:rsidDel="00520275">
          <w:rPr>
            <w:rFonts w:ascii="Times New Roman" w:eastAsia="Times New Roman" w:hAnsi="Times New Roman" w:cs="Times New Roman"/>
            <w:sz w:val="24"/>
            <w:szCs w:val="24"/>
            <w:lang w:val="en-US"/>
          </w:rPr>
          <w:delText>The current science of cities</w:delText>
        </w:r>
      </w:del>
      <w:r w:rsidR="00536969" w:rsidRPr="00D3327B">
        <w:rPr>
          <w:rFonts w:ascii="Times New Roman" w:eastAsia="Times New Roman" w:hAnsi="Times New Roman" w:cs="Times New Roman"/>
          <w:sz w:val="24"/>
          <w:szCs w:val="24"/>
          <w:lang w:val="en-US"/>
        </w:rPr>
        <w:t xml:space="preserve"> can provide a useful foundation for future urban policies, provided that the</w:t>
      </w:r>
      <w:ins w:id="10" w:author="Denise" w:date="2020-06-30T17:58:00Z">
        <w:r w:rsidR="00B37F19">
          <w:rPr>
            <w:rFonts w:ascii="Times New Roman" w:eastAsia="Times New Roman" w:hAnsi="Times New Roman" w:cs="Times New Roman"/>
            <w:sz w:val="24"/>
            <w:szCs w:val="24"/>
            <w:lang w:val="en-US"/>
          </w:rPr>
          <w:t>ir</w:t>
        </w:r>
      </w:ins>
      <w:del w:id="11" w:author="Denise" w:date="2020-06-30T17:58:00Z">
        <w:r w:rsidR="00536969" w:rsidRPr="00D3327B" w:rsidDel="00B37F19">
          <w:rPr>
            <w:rFonts w:ascii="Times New Roman" w:eastAsia="Times New Roman" w:hAnsi="Times New Roman" w:cs="Times New Roman"/>
            <w:sz w:val="24"/>
            <w:szCs w:val="24"/>
            <w:lang w:val="en-US"/>
          </w:rPr>
          <w:delText>se</w:delText>
        </w:r>
      </w:del>
      <w:r w:rsidR="00536969" w:rsidRPr="00D3327B">
        <w:rPr>
          <w:rFonts w:ascii="Times New Roman" w:eastAsia="Times New Roman" w:hAnsi="Times New Roman" w:cs="Times New Roman"/>
          <w:sz w:val="24"/>
          <w:szCs w:val="24"/>
          <w:lang w:val="en-US"/>
        </w:rPr>
        <w:t xml:space="preserve"> proposals have been validated by correct observations of the diversity of situations in the world. However, international comparisons of the evolution of cities often produce uncertain results because national territorial frameworks are not always in strict correspondence with the dynamics of urban systems. We propose to provide various compositions of systems of cities to better take into account the dynamic networking of cities that go beyond regional and national territorial boundaries.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Different models conceived for explaining city size and urban growth distributions enable to establish a correspondence between urban trajectories when observed at the level of cities and systems of cities. We test the validity and representativeness of several dynamic models of complex urban systems and their variations across regions of the world, at the macroscopic scale of systems of cities. The originality of the approach is in considering spatial interaction and evolutionary path dependence as major features in the general behavior of urban entities. The models studied include diverse and complementary processes, such as economic exchanges, diffusion of innovations and physical network flows.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Complex systems’ dynamics is in principle unpredictable, but contextualizing it regarding demographic, income and resource components may help in minimizing the forecasting errors. We use among others a new unique source correlating population and built-up footprint at world scale: the Global Human Settlement built-up areas (GHS-BU). Following the methodology and results already obtained in the </w:t>
      </w:r>
      <w:ins w:id="12" w:author="Denise" w:date="2020-06-30T17:59:00Z">
        <w:r w:rsidR="00B37F19">
          <w:rPr>
            <w:rFonts w:ascii="Times New Roman" w:eastAsia="Times New Roman" w:hAnsi="Times New Roman" w:cs="Times New Roman"/>
            <w:sz w:val="24"/>
            <w:szCs w:val="24"/>
            <w:lang w:val="en-US"/>
          </w:rPr>
          <w:t xml:space="preserve">European </w:t>
        </w:r>
      </w:ins>
      <w:r w:rsidRPr="00D3327B">
        <w:rPr>
          <w:rFonts w:ascii="Times New Roman" w:eastAsia="Times New Roman" w:hAnsi="Times New Roman" w:cs="Times New Roman"/>
          <w:sz w:val="24"/>
          <w:szCs w:val="24"/>
          <w:lang w:val="en-US"/>
        </w:rPr>
        <w:t xml:space="preserve">GeoDiverCity project </w:t>
      </w:r>
      <w:del w:id="13" w:author="Denise" w:date="2020-06-30T18:00:00Z">
        <w:r w:rsidRPr="00D3327B" w:rsidDel="00B37F19">
          <w:rPr>
            <w:rFonts w:ascii="Times New Roman" w:eastAsia="Times New Roman" w:hAnsi="Times New Roman" w:cs="Times New Roman"/>
            <w:sz w:val="24"/>
            <w:szCs w:val="24"/>
            <w:lang w:val="en-US"/>
          </w:rPr>
          <w:delText xml:space="preserve">(Pumain </w:delText>
        </w:r>
        <w:r w:rsidRPr="00D3327B" w:rsidDel="00B37F19">
          <w:rPr>
            <w:rFonts w:ascii="Times New Roman" w:eastAsia="Times New Roman" w:hAnsi="Times New Roman" w:cs="Times New Roman"/>
            <w:i/>
            <w:sz w:val="24"/>
            <w:szCs w:val="24"/>
            <w:lang w:val="en-US"/>
          </w:rPr>
          <w:delText>et al.</w:delText>
        </w:r>
        <w:r w:rsidRPr="00D3327B" w:rsidDel="00B37F19">
          <w:rPr>
            <w:rFonts w:ascii="Times New Roman" w:eastAsia="Times New Roman" w:hAnsi="Times New Roman" w:cs="Times New Roman"/>
            <w:sz w:val="24"/>
            <w:szCs w:val="24"/>
            <w:lang w:val="en-US"/>
          </w:rPr>
          <w:delText xml:space="preserve"> 2015, Cura </w:delText>
        </w:r>
        <w:r w:rsidRPr="00D3327B" w:rsidDel="00B37F19">
          <w:rPr>
            <w:rFonts w:ascii="Times New Roman" w:eastAsia="Times New Roman" w:hAnsi="Times New Roman" w:cs="Times New Roman"/>
            <w:i/>
            <w:sz w:val="24"/>
            <w:szCs w:val="24"/>
            <w:lang w:val="en-US"/>
          </w:rPr>
          <w:delText>et al.</w:delText>
        </w:r>
        <w:r w:rsidRPr="00D3327B" w:rsidDel="00B37F19">
          <w:rPr>
            <w:rFonts w:ascii="Times New Roman" w:eastAsia="Times New Roman" w:hAnsi="Times New Roman" w:cs="Times New Roman"/>
            <w:sz w:val="24"/>
            <w:szCs w:val="24"/>
            <w:lang w:val="en-US"/>
          </w:rPr>
          <w:delText xml:space="preserve"> 2015, Pumain, Reuillon 2017), </w:delText>
        </w:r>
      </w:del>
      <w:r w:rsidRPr="00D3327B">
        <w:rPr>
          <w:rFonts w:ascii="Times New Roman" w:eastAsia="Times New Roman" w:hAnsi="Times New Roman" w:cs="Times New Roman"/>
          <w:sz w:val="24"/>
          <w:szCs w:val="24"/>
          <w:lang w:val="en-US"/>
        </w:rPr>
        <w:t>including USA, Europe and BRICS countries, we complete them with this new dataset at world scale and different models. This research helps in further empirical testing to the hypotheses of the evolutionary theory of urban systems and partially revising them. We also suggest research directions towards the coupling of these models into a multi-scale model of urban growth.</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b/>
          <w:sz w:val="24"/>
          <w:szCs w:val="24"/>
          <w:lang w:val="en-US"/>
        </w:rPr>
        <w:lastRenderedPageBreak/>
        <w:t>Keywords</w:t>
      </w:r>
      <w:r w:rsidRPr="00D3327B">
        <w:rPr>
          <w:rFonts w:ascii="Times New Roman" w:eastAsia="Times New Roman" w:hAnsi="Times New Roman" w:cs="Times New Roman"/>
          <w:sz w:val="24"/>
          <w:szCs w:val="24"/>
          <w:lang w:val="en-US"/>
        </w:rPr>
        <w:t>: system of cities; urban dynamics; co-evolution regimes; geodiversity</w:t>
      </w:r>
    </w:p>
    <w:p w:rsidR="00FF31CF" w:rsidRDefault="00536969">
      <w:pPr>
        <w:pStyle w:val="Titre1"/>
      </w:pPr>
      <w:r>
        <w:t xml:space="preserve">1 </w:t>
      </w:r>
      <w:r>
        <w:rPr>
          <w:rFonts w:ascii="Times New Roman" w:eastAsia="Times New Roman" w:hAnsi="Times New Roman" w:cs="Times New Roman"/>
        </w:rPr>
        <w:t>Introduction</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The urbanization process has profoundly transformed the distribution and organization of human societies on the surface of the earth since the emergence of the first cities some 10,000 years ago. Physically, it corresponds to a concentration of populations in densely populated built-up agglomerations, whose dimension, very unequal, expand over no less than four orders of magnitude (from 10</w:t>
      </w:r>
      <w:r w:rsidRPr="00D3327B">
        <w:rPr>
          <w:rFonts w:ascii="Times New Roman" w:eastAsia="Times New Roman" w:hAnsi="Times New Roman" w:cs="Times New Roman"/>
          <w:sz w:val="24"/>
          <w:szCs w:val="24"/>
          <w:vertAlign w:val="superscript"/>
          <w:lang w:val="en-US"/>
        </w:rPr>
        <w:t>3</w:t>
      </w:r>
      <w:r w:rsidRPr="00D3327B">
        <w:rPr>
          <w:rFonts w:ascii="Times New Roman" w:eastAsia="Times New Roman" w:hAnsi="Times New Roman" w:cs="Times New Roman"/>
          <w:sz w:val="24"/>
          <w:szCs w:val="24"/>
          <w:lang w:val="en-US"/>
        </w:rPr>
        <w:t xml:space="preserve"> to 10</w:t>
      </w:r>
      <w:r w:rsidRPr="00D3327B">
        <w:rPr>
          <w:rFonts w:ascii="Times New Roman" w:eastAsia="Times New Roman" w:hAnsi="Times New Roman" w:cs="Times New Roman"/>
          <w:sz w:val="24"/>
          <w:szCs w:val="24"/>
          <w:vertAlign w:val="superscript"/>
          <w:lang w:val="en-US"/>
        </w:rPr>
        <w:t>7</w:t>
      </w:r>
      <w:r w:rsidRPr="00D3327B">
        <w:rPr>
          <w:rFonts w:ascii="Times New Roman" w:eastAsia="Times New Roman" w:hAnsi="Times New Roman" w:cs="Times New Roman"/>
          <w:sz w:val="24"/>
          <w:szCs w:val="24"/>
          <w:lang w:val="en-US"/>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intensification and refinement of the social division of labor. Culturally, urbanization, often held to be synonymous with "civilization", catalyzes the evolution of urban practices and collective representations through social mixing, hybridization and education, opening perspectives towards the possibility of a better knowledge, diversity and greater acceptance of</w:t>
      </w:r>
      <w:del w:id="14" w:author="Denise" w:date="2020-06-30T10:37:00Z">
        <w:r w:rsidRPr="00D3327B" w:rsidDel="00DB7C04">
          <w:rPr>
            <w:rFonts w:ascii="Times New Roman" w:eastAsia="Times New Roman" w:hAnsi="Times New Roman" w:cs="Times New Roman"/>
            <w:sz w:val="24"/>
            <w:szCs w:val="24"/>
            <w:lang w:val="en-US"/>
          </w:rPr>
          <w:delText xml:space="preserve"> the Other</w:delText>
        </w:r>
      </w:del>
      <w:ins w:id="15" w:author="Denise" w:date="2020-06-30T10:37:00Z">
        <w:r w:rsidR="00DB7C04">
          <w:rPr>
            <w:rFonts w:ascii="Times New Roman" w:eastAsia="Times New Roman" w:hAnsi="Times New Roman" w:cs="Times New Roman"/>
            <w:sz w:val="24"/>
            <w:szCs w:val="24"/>
            <w:lang w:val="en-US"/>
          </w:rPr>
          <w:t>any various kinds of societal minorities</w:t>
        </w:r>
      </w:ins>
      <w:r w:rsidRPr="00D3327B">
        <w:rPr>
          <w:rFonts w:ascii="Times New Roman" w:eastAsia="Times New Roman" w:hAnsi="Times New Roman" w:cs="Times New Roman"/>
          <w:sz w:val="24"/>
          <w:szCs w:val="24"/>
          <w:lang w:val="en-US"/>
        </w:rPr>
        <w:t xml:space="preserve">. All these trends seem to represent progress for the future of humanity, which </w:t>
      </w:r>
      <w:del w:id="16" w:author="Denise" w:date="2020-06-30T10:38:00Z">
        <w:r w:rsidRPr="00D3327B" w:rsidDel="00DB7C04">
          <w:rPr>
            <w:rFonts w:ascii="Times New Roman" w:eastAsia="Times New Roman" w:hAnsi="Times New Roman" w:cs="Times New Roman"/>
            <w:sz w:val="24"/>
            <w:szCs w:val="24"/>
            <w:lang w:val="en-US"/>
          </w:rPr>
          <w:delText xml:space="preserve">is </w:delText>
        </w:r>
      </w:del>
      <w:r w:rsidRPr="00D3327B">
        <w:rPr>
          <w:rFonts w:ascii="Times New Roman" w:eastAsia="Times New Roman" w:hAnsi="Times New Roman" w:cs="Times New Roman"/>
          <w:sz w:val="24"/>
          <w:szCs w:val="24"/>
          <w:lang w:val="en-US"/>
        </w:rPr>
        <w:t>already reflected in synthetic indicators such as average income, the index of human development, or life expectancy in good health, despite a sharp increase in social inequalities s</w:t>
      </w:r>
      <w:r w:rsidRPr="00D3327B">
        <w:rPr>
          <w:rFonts w:ascii="Times New Roman" w:eastAsia="Times New Roman" w:hAnsi="Times New Roman" w:cs="Times New Roman"/>
          <w:color w:val="000000"/>
          <w:sz w:val="24"/>
          <w:szCs w:val="24"/>
          <w:lang w:val="en-US"/>
        </w:rPr>
        <w:t>ince the 1980s and the neo-liberal shift in urban governance that accompanied the debt write-offs of cities and states.</w:t>
      </w:r>
      <w:r w:rsidRPr="00D3327B">
        <w:rPr>
          <w:rFonts w:ascii="Helvetica Neue" w:eastAsia="Helvetica Neue" w:hAnsi="Helvetica Neue" w:cs="Helvetica Neue"/>
          <w:color w:val="000000"/>
          <w:sz w:val="20"/>
          <w:szCs w:val="20"/>
          <w:lang w:val="en-US"/>
        </w:rPr>
        <w:t xml:space="preserve"> </w:t>
      </w:r>
      <w:r w:rsidRPr="00D3327B">
        <w:rPr>
          <w:rFonts w:ascii="Times New Roman" w:eastAsia="Times New Roman" w:hAnsi="Times New Roman" w:cs="Times New Roman"/>
          <w:sz w:val="24"/>
          <w:szCs w:val="24"/>
          <w:lang w:val="en-US"/>
        </w:rPr>
        <w:t xml:space="preserve"> However, we know today that this evolution also marks the irruption of human activity in energy balances and the functioning of the terrestrial ecological system, which leads to propose a new stratum, called the Anthropocene, in geological time scales. The cities, which have accompanied and maintained the current overconsumption of the planet's resources, are part of a modification of human relationships with the Earth during this evolution</w:t>
      </w:r>
      <w:ins w:id="17" w:author="Denise" w:date="2020-06-30T10:39:00Z">
        <w:r w:rsidR="00DB7C04">
          <w:rPr>
            <w:rFonts w:ascii="Times New Roman" w:eastAsia="Times New Roman" w:hAnsi="Times New Roman" w:cs="Times New Roman"/>
            <w:sz w:val="24"/>
            <w:szCs w:val="24"/>
            <w:lang w:val="en-US"/>
          </w:rPr>
          <w:t xml:space="preserve">. </w:t>
        </w:r>
      </w:ins>
      <w:r w:rsidRPr="00D3327B">
        <w:rPr>
          <w:rFonts w:ascii="Times New Roman" w:eastAsia="Times New Roman" w:hAnsi="Times New Roman" w:cs="Times New Roman"/>
          <w:sz w:val="24"/>
          <w:szCs w:val="24"/>
          <w:lang w:val="en-US"/>
        </w:rPr>
        <w:t xml:space="preserve"> </w:t>
      </w:r>
      <w:del w:id="18" w:author="Denise" w:date="2020-06-30T10:39:00Z">
        <w:r w:rsidRPr="00D3327B" w:rsidDel="00DB7C04">
          <w:rPr>
            <w:rFonts w:ascii="Times New Roman" w:eastAsia="Times New Roman" w:hAnsi="Times New Roman" w:cs="Times New Roman"/>
            <w:sz w:val="24"/>
            <w:szCs w:val="24"/>
            <w:lang w:val="en-US"/>
          </w:rPr>
          <w:delText>that t</w:delText>
        </w:r>
      </w:del>
      <w:ins w:id="19" w:author="Denise" w:date="2020-06-30T10:39:00Z">
        <w:r w:rsidR="00DB7C04">
          <w:rPr>
            <w:rFonts w:ascii="Times New Roman" w:eastAsia="Times New Roman" w:hAnsi="Times New Roman" w:cs="Times New Roman"/>
            <w:sz w:val="24"/>
            <w:szCs w:val="24"/>
            <w:lang w:val="en-US"/>
          </w:rPr>
          <w:t>T</w:t>
        </w:r>
      </w:ins>
      <w:r w:rsidRPr="00D3327B">
        <w:rPr>
          <w:rFonts w:ascii="Times New Roman" w:eastAsia="Times New Roman" w:hAnsi="Times New Roman" w:cs="Times New Roman"/>
          <w:sz w:val="24"/>
          <w:szCs w:val="24"/>
          <w:lang w:val="en-US"/>
        </w:rPr>
        <w:t xml:space="preserve">hey </w:t>
      </w:r>
      <w:ins w:id="20" w:author="Denise" w:date="2020-06-30T10:40:00Z">
        <w:r w:rsidR="00DB7C04">
          <w:rPr>
            <w:rFonts w:ascii="Times New Roman" w:eastAsia="Times New Roman" w:hAnsi="Times New Roman" w:cs="Times New Roman"/>
            <w:sz w:val="24"/>
            <w:szCs w:val="24"/>
            <w:lang w:val="en-US"/>
          </w:rPr>
          <w:t xml:space="preserve">may </w:t>
        </w:r>
      </w:ins>
      <w:r w:rsidRPr="00D3327B">
        <w:rPr>
          <w:rFonts w:ascii="Times New Roman" w:eastAsia="Times New Roman" w:hAnsi="Times New Roman" w:cs="Times New Roman"/>
          <w:sz w:val="24"/>
          <w:szCs w:val="24"/>
          <w:lang w:val="en-US"/>
        </w:rPr>
        <w:t>seem threatened, not only in their future development, but sometimes even for their survival, by the scarcity of available materials and energy sources and the disasters that could be caused by major climate change initiated since at least two centuries. Is the success of urbanization responsible for that evolution and should the Anthropocene rather be called an Urbanocene?</w:t>
      </w:r>
    </w:p>
    <w:p w:rsidR="00E54DB5" w:rsidRDefault="00536969">
      <w:pPr>
        <w:jc w:val="both"/>
        <w:rPr>
          <w:ins w:id="21" w:author="Denise" w:date="2020-06-30T11:08:00Z"/>
          <w:rFonts w:ascii="Times New Roman" w:eastAsia="Times New Roman" w:hAnsi="Times New Roman" w:cs="Times New Roman"/>
          <w:sz w:val="24"/>
          <w:szCs w:val="24"/>
          <w:lang w:val="en-US"/>
        </w:rPr>
      </w:pPr>
      <w:del w:id="22" w:author="Denise" w:date="2020-06-30T18:00:00Z">
        <w:r w:rsidRPr="00D3327B" w:rsidDel="00B37F19">
          <w:rPr>
            <w:rFonts w:ascii="Times New Roman" w:eastAsia="Times New Roman" w:hAnsi="Times New Roman" w:cs="Times New Roman"/>
            <w:sz w:val="24"/>
            <w:szCs w:val="24"/>
            <w:lang w:val="en-US"/>
          </w:rPr>
          <w:delText>Actually</w:delText>
        </w:r>
      </w:del>
      <w:ins w:id="23" w:author="Denise" w:date="2020-06-30T18:00:00Z">
        <w:r w:rsidR="00B37F19" w:rsidRPr="00D3327B">
          <w:rPr>
            <w:rFonts w:ascii="Times New Roman" w:eastAsia="Times New Roman" w:hAnsi="Times New Roman" w:cs="Times New Roman"/>
            <w:sz w:val="24"/>
            <w:szCs w:val="24"/>
            <w:lang w:val="en-US"/>
          </w:rPr>
          <w:t>Actually,</w:t>
        </w:r>
      </w:ins>
      <w:r w:rsidRPr="00D3327B">
        <w:rPr>
          <w:rFonts w:ascii="Times New Roman" w:eastAsia="Times New Roman" w:hAnsi="Times New Roman" w:cs="Times New Roman"/>
          <w:sz w:val="24"/>
          <w:szCs w:val="24"/>
          <w:lang w:val="en-US"/>
        </w:rPr>
        <w:t xml:space="preserve"> these cities, which have often shown great resilience in past centuries, may be a solution to the problem they could be a symptom of.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a proper execution of the "ecological transition" being implemented in all parts of the world. This transition can succeed if it intelligently uses the evolutionary properties of city systems, ensuring both the "top down" dissemination of international regulations and the "bottom up" circulation of</w:t>
      </w:r>
      <w:del w:id="24" w:author="Denise" w:date="2020-06-30T10:41:00Z">
        <w:r w:rsidRPr="00D3327B" w:rsidDel="007B4075">
          <w:rPr>
            <w:rFonts w:ascii="Times New Roman" w:eastAsia="Times New Roman" w:hAnsi="Times New Roman" w:cs="Times New Roman"/>
            <w:sz w:val="24"/>
            <w:szCs w:val="24"/>
            <w:lang w:val="en-US"/>
          </w:rPr>
          <w:delText xml:space="preserve"> the</w:delText>
        </w:r>
      </w:del>
      <w:r w:rsidRPr="00D3327B">
        <w:rPr>
          <w:rFonts w:ascii="Times New Roman" w:eastAsia="Times New Roman" w:hAnsi="Times New Roman" w:cs="Times New Roman"/>
          <w:sz w:val="24"/>
          <w:szCs w:val="24"/>
          <w:lang w:val="en-US"/>
        </w:rPr>
        <w:t xml:space="preserve"> many local </w:t>
      </w:r>
      <w:ins w:id="25" w:author="Denise" w:date="2020-06-30T10:41:00Z">
        <w:r w:rsidR="007B4075">
          <w:rPr>
            <w:rFonts w:ascii="Times New Roman" w:eastAsia="Times New Roman" w:hAnsi="Times New Roman" w:cs="Times New Roman"/>
            <w:sz w:val="24"/>
            <w:szCs w:val="24"/>
            <w:lang w:val="en-US"/>
          </w:rPr>
          <w:t xml:space="preserve">transitional </w:t>
        </w:r>
      </w:ins>
      <w:r w:rsidRPr="00D3327B">
        <w:rPr>
          <w:rFonts w:ascii="Times New Roman" w:eastAsia="Times New Roman" w:hAnsi="Times New Roman" w:cs="Times New Roman"/>
          <w:sz w:val="24"/>
          <w:szCs w:val="24"/>
          <w:lang w:val="en-US"/>
        </w:rPr>
        <w:t>initiatives</w:t>
      </w:r>
      <w:ins w:id="26" w:author="Denise" w:date="2020-06-30T10:41:00Z">
        <w:r w:rsidR="007B4075">
          <w:rPr>
            <w:rFonts w:ascii="Times New Roman" w:eastAsia="Times New Roman" w:hAnsi="Times New Roman" w:cs="Times New Roman"/>
            <w:sz w:val="24"/>
            <w:szCs w:val="24"/>
            <w:lang w:val="en-US"/>
          </w:rPr>
          <w:t xml:space="preserve">. These local </w:t>
        </w:r>
      </w:ins>
      <w:ins w:id="27" w:author="Denise" w:date="2020-06-30T10:43:00Z">
        <w:r w:rsidR="007B4075">
          <w:rPr>
            <w:rFonts w:ascii="Times New Roman" w:eastAsia="Times New Roman" w:hAnsi="Times New Roman" w:cs="Times New Roman"/>
            <w:sz w:val="24"/>
            <w:szCs w:val="24"/>
            <w:lang w:val="en-US"/>
          </w:rPr>
          <w:t>endeavors</w:t>
        </w:r>
      </w:ins>
      <w:ins w:id="28" w:author="Denise" w:date="2020-06-30T10:42:00Z">
        <w:r w:rsidR="007B4075">
          <w:rPr>
            <w:rFonts w:ascii="Times New Roman" w:eastAsia="Times New Roman" w:hAnsi="Times New Roman" w:cs="Times New Roman"/>
            <w:sz w:val="24"/>
            <w:szCs w:val="24"/>
            <w:lang w:val="en-US"/>
          </w:rPr>
          <w:t xml:space="preserve"> are</w:t>
        </w:r>
      </w:ins>
      <w:r w:rsidRPr="00D3327B">
        <w:rPr>
          <w:rFonts w:ascii="Times New Roman" w:eastAsia="Times New Roman" w:hAnsi="Times New Roman" w:cs="Times New Roman"/>
          <w:sz w:val="24"/>
          <w:szCs w:val="24"/>
          <w:lang w:val="en-US"/>
        </w:rPr>
        <w:t xml:space="preserve"> in favor of technical and technological processes as well as organizations that will ensure respect for biological, cultural and geographical diversity, but also a </w:t>
      </w:r>
      <w:del w:id="29" w:author="Denise" w:date="2020-06-30T10:43:00Z">
        <w:r w:rsidRPr="00D3327B" w:rsidDel="007B4075">
          <w:rPr>
            <w:rFonts w:ascii="Times New Roman" w:eastAsia="Times New Roman" w:hAnsi="Times New Roman" w:cs="Times New Roman"/>
            <w:sz w:val="24"/>
            <w:szCs w:val="24"/>
            <w:lang w:val="en-US"/>
          </w:rPr>
          <w:delText>more equal</w:delText>
        </w:r>
      </w:del>
      <w:ins w:id="30" w:author="Denise" w:date="2020-06-30T10:45:00Z">
        <w:r w:rsidR="007B4075">
          <w:rPr>
            <w:rFonts w:ascii="Times New Roman" w:eastAsia="Times New Roman" w:hAnsi="Times New Roman" w:cs="Times New Roman"/>
            <w:sz w:val="24"/>
            <w:szCs w:val="24"/>
            <w:lang w:val="en-US"/>
          </w:rPr>
          <w:t xml:space="preserve"> more </w:t>
        </w:r>
      </w:ins>
      <w:ins w:id="31" w:author="Denise" w:date="2020-06-30T10:43:00Z">
        <w:r w:rsidR="007B4075" w:rsidRPr="00D3327B">
          <w:rPr>
            <w:rFonts w:ascii="Times New Roman" w:eastAsia="Times New Roman" w:hAnsi="Times New Roman" w:cs="Times New Roman"/>
            <w:sz w:val="24"/>
            <w:szCs w:val="24"/>
            <w:lang w:val="en-US"/>
          </w:rPr>
          <w:t>e</w:t>
        </w:r>
        <w:r w:rsidR="007B4075">
          <w:rPr>
            <w:rFonts w:ascii="Times New Roman" w:eastAsia="Times New Roman" w:hAnsi="Times New Roman" w:cs="Times New Roman"/>
            <w:sz w:val="24"/>
            <w:szCs w:val="24"/>
            <w:lang w:val="en-US"/>
          </w:rPr>
          <w:t>quitable</w:t>
        </w:r>
      </w:ins>
      <w:r w:rsidRPr="00D3327B">
        <w:rPr>
          <w:rFonts w:ascii="Times New Roman" w:eastAsia="Times New Roman" w:hAnsi="Times New Roman" w:cs="Times New Roman"/>
          <w:sz w:val="24"/>
          <w:szCs w:val="24"/>
          <w:lang w:val="en-US"/>
        </w:rPr>
        <w:t xml:space="preserve"> distribution of resources and wealth to reduce predatory relations to nature. Diversity in all these forms seems indeed essential to the continuation of the human and urban adventure. However, it is still necessary to develop a better understanding of this multi-scale urban dynamics before providing recommendations to planners and practitioners.  </w:t>
      </w:r>
    </w:p>
    <w:p w:rsidR="00E54DB5" w:rsidRDefault="00E54DB5">
      <w:pPr>
        <w:jc w:val="both"/>
        <w:rPr>
          <w:ins w:id="32" w:author="Denise" w:date="2020-06-30T11:08:00Z"/>
          <w:rFonts w:ascii="Times New Roman" w:eastAsia="Times New Roman" w:hAnsi="Times New Roman" w:cs="Times New Roman"/>
          <w:sz w:val="24"/>
          <w:szCs w:val="24"/>
          <w:lang w:val="en-US"/>
        </w:rPr>
      </w:pPr>
    </w:p>
    <w:p w:rsidR="00FF31CF" w:rsidRPr="00E54DB5" w:rsidRDefault="00E54DB5" w:rsidP="00E54DB5">
      <w:pPr>
        <w:jc w:val="both"/>
        <w:rPr>
          <w:rFonts w:ascii="Times New Roman" w:eastAsia="Times New Roman" w:hAnsi="Times New Roman" w:cs="Times New Roman"/>
          <w:sz w:val="24"/>
          <w:szCs w:val="24"/>
          <w:lang w:val="en-US"/>
          <w:rPrChange w:id="33" w:author="Denise" w:date="2020-06-30T11:08:00Z">
            <w:rPr>
              <w:lang w:val="en-US"/>
            </w:rPr>
          </w:rPrChange>
        </w:rPr>
      </w:pPr>
      <w:ins w:id="34" w:author="Denise" w:date="2020-06-30T11:08:00Z">
        <w:r w:rsidRPr="00E54DB5">
          <w:rPr>
            <w:rFonts w:ascii="Times New Roman" w:eastAsia="Times New Roman" w:hAnsi="Times New Roman" w:cs="Times New Roman"/>
            <w:sz w:val="24"/>
            <w:szCs w:val="24"/>
            <w:lang w:val="en-US"/>
          </w:rPr>
          <w:lastRenderedPageBreak/>
          <w:t xml:space="preserve">Current urban governance is very fragmented because it is essentially local. It is politically defined within a restricted administrative territory, whose spatial extension has often not kept pace with that of the buildings, businesses and jobs associated with the development of agglomerated activities on the periphery by the attractiveness of the central city. In recent decades, many authors have deplored the lack of coherence between urban planning decisions taken in small </w:t>
        </w:r>
      </w:ins>
      <w:ins w:id="35" w:author="Denise" w:date="2020-06-30T11:12:00Z">
        <w:r w:rsidR="0064737A" w:rsidRPr="00E54DB5">
          <w:rPr>
            <w:rFonts w:ascii="Times New Roman" w:eastAsia="Times New Roman" w:hAnsi="Times New Roman" w:cs="Times New Roman"/>
            <w:sz w:val="24"/>
            <w:szCs w:val="24"/>
            <w:lang w:val="en-US"/>
          </w:rPr>
          <w:t>neighboring</w:t>
        </w:r>
      </w:ins>
      <w:ins w:id="36" w:author="Denise" w:date="2020-06-30T11:08:00Z">
        <w:r w:rsidRPr="00E54DB5">
          <w:rPr>
            <w:rFonts w:ascii="Times New Roman" w:eastAsia="Times New Roman" w:hAnsi="Times New Roman" w:cs="Times New Roman"/>
            <w:sz w:val="24"/>
            <w:szCs w:val="24"/>
            <w:lang w:val="en-US"/>
          </w:rPr>
          <w:t xml:space="preserve"> units and the slow emergence of metropolitan governments capable of better </w:t>
        </w:r>
      </w:ins>
      <w:ins w:id="37" w:author="Denise" w:date="2020-06-30T11:12:00Z">
        <w:r w:rsidR="0064737A" w:rsidRPr="00E54DB5">
          <w:rPr>
            <w:rFonts w:ascii="Times New Roman" w:eastAsia="Times New Roman" w:hAnsi="Times New Roman" w:cs="Times New Roman"/>
            <w:sz w:val="24"/>
            <w:szCs w:val="24"/>
            <w:lang w:val="en-US"/>
          </w:rPr>
          <w:t>harmonizing</w:t>
        </w:r>
      </w:ins>
      <w:ins w:id="38" w:author="Denise" w:date="2020-06-30T11:08:00Z">
        <w:r w:rsidRPr="00E54DB5">
          <w:rPr>
            <w:rFonts w:ascii="Times New Roman" w:eastAsia="Times New Roman" w:hAnsi="Times New Roman" w:cs="Times New Roman"/>
            <w:sz w:val="24"/>
            <w:szCs w:val="24"/>
            <w:lang w:val="en-US"/>
          </w:rPr>
          <w:t xml:space="preserve"> the management and planning of transport, housing a</w:t>
        </w:r>
        <w:r w:rsidR="0064737A">
          <w:rPr>
            <w:rFonts w:ascii="Times New Roman" w:eastAsia="Times New Roman" w:hAnsi="Times New Roman" w:cs="Times New Roman"/>
            <w:sz w:val="24"/>
            <w:szCs w:val="24"/>
            <w:lang w:val="en-US"/>
          </w:rPr>
          <w:t>nd the environment. (Phares</w:t>
        </w:r>
        <w:r w:rsidRPr="00E54DB5">
          <w:rPr>
            <w:rFonts w:ascii="Times New Roman" w:eastAsia="Times New Roman" w:hAnsi="Times New Roman" w:cs="Times New Roman"/>
            <w:sz w:val="24"/>
            <w:szCs w:val="24"/>
            <w:lang w:val="en-US"/>
          </w:rPr>
          <w:t xml:space="preserve">, 2004; Sorensen &amp; Okata, 2010). We </w:t>
        </w:r>
      </w:ins>
      <w:ins w:id="39" w:author="Denise" w:date="2020-06-30T11:13:00Z">
        <w:r w:rsidR="0064737A">
          <w:rPr>
            <w:rFonts w:ascii="Times New Roman" w:eastAsia="Times New Roman" w:hAnsi="Times New Roman" w:cs="Times New Roman"/>
            <w:sz w:val="24"/>
            <w:szCs w:val="24"/>
            <w:lang w:val="en-US"/>
          </w:rPr>
          <w:t>think moreover that</w:t>
        </w:r>
      </w:ins>
      <w:ins w:id="40" w:author="Denise" w:date="2020-06-30T11:08:00Z">
        <w:r w:rsidRPr="00E54DB5">
          <w:rPr>
            <w:rFonts w:ascii="Times New Roman" w:eastAsia="Times New Roman" w:hAnsi="Times New Roman" w:cs="Times New Roman"/>
            <w:sz w:val="24"/>
            <w:szCs w:val="24"/>
            <w:lang w:val="en-US"/>
          </w:rPr>
          <w:t xml:space="preserve"> urban planning</w:t>
        </w:r>
      </w:ins>
      <w:ins w:id="41" w:author="Denise" w:date="2020-06-30T11:14:00Z">
        <w:r w:rsidR="0064737A">
          <w:rPr>
            <w:rFonts w:ascii="Times New Roman" w:eastAsia="Times New Roman" w:hAnsi="Times New Roman" w:cs="Times New Roman"/>
            <w:sz w:val="24"/>
            <w:szCs w:val="24"/>
            <w:lang w:val="en-US"/>
          </w:rPr>
          <w:t xml:space="preserve"> would also take benefit from</w:t>
        </w:r>
      </w:ins>
      <w:ins w:id="42" w:author="Denise" w:date="2020-06-30T11:08:00Z">
        <w:r w:rsidRPr="00E54DB5">
          <w:rPr>
            <w:rFonts w:ascii="Times New Roman" w:eastAsia="Times New Roman" w:hAnsi="Times New Roman" w:cs="Times New Roman"/>
            <w:sz w:val="24"/>
            <w:szCs w:val="24"/>
            <w:lang w:val="en-US"/>
          </w:rPr>
          <w:t xml:space="preserve"> a </w:t>
        </w:r>
      </w:ins>
      <w:ins w:id="43" w:author="Denise" w:date="2020-06-30T11:14:00Z">
        <w:r w:rsidR="0064737A">
          <w:rPr>
            <w:rFonts w:ascii="Times New Roman" w:eastAsia="Times New Roman" w:hAnsi="Times New Roman" w:cs="Times New Roman"/>
            <w:sz w:val="24"/>
            <w:szCs w:val="24"/>
            <w:lang w:val="en-US"/>
          </w:rPr>
          <w:t xml:space="preserve">better </w:t>
        </w:r>
      </w:ins>
      <w:ins w:id="44" w:author="Denise" w:date="2020-06-30T11:08:00Z">
        <w:r w:rsidRPr="00E54DB5">
          <w:rPr>
            <w:rFonts w:ascii="Times New Roman" w:eastAsia="Times New Roman" w:hAnsi="Times New Roman" w:cs="Times New Roman"/>
            <w:sz w:val="24"/>
            <w:szCs w:val="24"/>
            <w:lang w:val="en-US"/>
          </w:rPr>
          <w:t>kno</w:t>
        </w:r>
        <w:r w:rsidR="0064737A">
          <w:rPr>
            <w:rFonts w:ascii="Times New Roman" w:eastAsia="Times New Roman" w:hAnsi="Times New Roman" w:cs="Times New Roman"/>
            <w:sz w:val="24"/>
            <w:szCs w:val="24"/>
            <w:lang w:val="en-US"/>
          </w:rPr>
          <w:t xml:space="preserve">wledge of possible room for maneuver that is </w:t>
        </w:r>
        <w:r w:rsidRPr="00E54DB5">
          <w:rPr>
            <w:rFonts w:ascii="Times New Roman" w:eastAsia="Times New Roman" w:hAnsi="Times New Roman" w:cs="Times New Roman"/>
            <w:sz w:val="24"/>
            <w:szCs w:val="24"/>
            <w:lang w:val="en-US"/>
          </w:rPr>
          <w:t>fuelled by comparative research on urban dynamics. This knowledge i</w:t>
        </w:r>
        <w:r w:rsidR="0064737A">
          <w:rPr>
            <w:rFonts w:ascii="Times New Roman" w:eastAsia="Times New Roman" w:hAnsi="Times New Roman" w:cs="Times New Roman"/>
            <w:sz w:val="24"/>
            <w:szCs w:val="24"/>
            <w:lang w:val="en-US"/>
          </w:rPr>
          <w:t>ncludes elements about</w:t>
        </w:r>
        <w:r w:rsidRPr="00E54DB5">
          <w:rPr>
            <w:rFonts w:ascii="Times New Roman" w:eastAsia="Times New Roman" w:hAnsi="Times New Roman" w:cs="Times New Roman"/>
            <w:sz w:val="24"/>
            <w:szCs w:val="24"/>
            <w:lang w:val="en-US"/>
          </w:rPr>
          <w:t xml:space="preserve"> general dynamics, which can be </w:t>
        </w:r>
      </w:ins>
      <w:ins w:id="45" w:author="Denise" w:date="2020-06-30T11:16:00Z">
        <w:r w:rsidR="0064737A">
          <w:rPr>
            <w:rFonts w:ascii="Times New Roman" w:eastAsia="Times New Roman" w:hAnsi="Times New Roman" w:cs="Times New Roman"/>
            <w:sz w:val="24"/>
            <w:szCs w:val="24"/>
            <w:lang w:val="en-US"/>
          </w:rPr>
          <w:t xml:space="preserve">summarized in </w:t>
        </w:r>
      </w:ins>
      <w:ins w:id="46" w:author="Denise" w:date="2020-06-30T11:08:00Z">
        <w:r w:rsidR="0064737A">
          <w:rPr>
            <w:rFonts w:ascii="Times New Roman" w:eastAsia="Times New Roman" w:hAnsi="Times New Roman" w:cs="Times New Roman"/>
            <w:sz w:val="24"/>
            <w:szCs w:val="24"/>
            <w:lang w:val="en-US"/>
          </w:rPr>
          <w:t>models</w:t>
        </w:r>
        <w:r w:rsidRPr="00E54DB5">
          <w:rPr>
            <w:rFonts w:ascii="Times New Roman" w:eastAsia="Times New Roman" w:hAnsi="Times New Roman" w:cs="Times New Roman"/>
            <w:sz w:val="24"/>
            <w:szCs w:val="24"/>
            <w:lang w:val="en-US"/>
          </w:rPr>
          <w:t xml:space="preserve">, and knowledge of the differences in situation according to the size of cities, their economic </w:t>
        </w:r>
      </w:ins>
      <w:ins w:id="47" w:author="Denise" w:date="2020-06-30T11:16:00Z">
        <w:r w:rsidR="0064737A" w:rsidRPr="00E54DB5">
          <w:rPr>
            <w:rFonts w:ascii="Times New Roman" w:eastAsia="Times New Roman" w:hAnsi="Times New Roman" w:cs="Times New Roman"/>
            <w:sz w:val="24"/>
            <w:szCs w:val="24"/>
            <w:lang w:val="en-US"/>
          </w:rPr>
          <w:t>specializations</w:t>
        </w:r>
      </w:ins>
      <w:ins w:id="48" w:author="Denise" w:date="2020-06-30T11:08:00Z">
        <w:r w:rsidRPr="00E54DB5">
          <w:rPr>
            <w:rFonts w:ascii="Times New Roman" w:eastAsia="Times New Roman" w:hAnsi="Times New Roman" w:cs="Times New Roman"/>
            <w:sz w:val="24"/>
            <w:szCs w:val="24"/>
            <w:lang w:val="en-US"/>
          </w:rPr>
          <w:t xml:space="preserve"> and their belonging to different regions of the world.</w:t>
        </w:r>
        <w:r>
          <w:rPr>
            <w:rFonts w:ascii="Times New Roman" w:eastAsia="Times New Roman" w:hAnsi="Times New Roman" w:cs="Times New Roman"/>
            <w:sz w:val="24"/>
            <w:szCs w:val="24"/>
            <w:lang w:val="en-US"/>
          </w:rPr>
          <w:t xml:space="preserve"> </w:t>
        </w:r>
      </w:ins>
      <w:r w:rsidR="00536969" w:rsidRPr="00D3327B">
        <w:rPr>
          <w:rFonts w:ascii="Times New Roman" w:eastAsia="Times New Roman" w:hAnsi="Times New Roman" w:cs="Times New Roman"/>
          <w:sz w:val="24"/>
          <w:szCs w:val="24"/>
          <w:lang w:val="en-US"/>
        </w:rPr>
        <w:t>Geographers have collaborated with other specialists to build relevant knowledge of systems of cities, anchored in the knowledge and comparison of diverse world region’s contexts observed over many historical periods.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We illustrate in this paper how large sources of urban data and dynamic models when powerfully and safely handled with intense computing can help to identify the diversity of co-evolution regimes that have to be disentangled for being able to propose efficient solutions to the urban problems. More precisely, we tackle the question of how to understand the properties and dynamics of large systems of cities including complementary processes driving urban growth, using new sources of comprehensive urban data which are the Global Human Settlement Layer database (</w:t>
      </w:r>
      <w:r w:rsidRPr="00D3327B">
        <w:rPr>
          <w:rFonts w:ascii="Times New Roman" w:eastAsia="Times New Roman" w:hAnsi="Times New Roman" w:cs="Times New Roman"/>
          <w:color w:val="222222"/>
          <w:sz w:val="24"/>
          <w:szCs w:val="24"/>
          <w:lang w:val="en-US"/>
        </w:rPr>
        <w:t>Florczyk et al., 2019</w:t>
      </w:r>
      <w:r w:rsidRPr="00D3327B">
        <w:rPr>
          <w:rFonts w:ascii="Times New Roman" w:eastAsia="Times New Roman" w:hAnsi="Times New Roman" w:cs="Times New Roman"/>
          <w:sz w:val="24"/>
          <w:szCs w:val="24"/>
          <w:lang w:val="en-US"/>
        </w:rPr>
        <w:t>) and the Geodivercity database (Pumain et al., 2015). Our contribution relies on the following points: (i) we provide a theoretical framework to interpret evolutionary urban dynamics at the scale of systems of cities, building on the evolutionary urban theory proposed by (Pumain, 2018) and on the concept of co-evolution within urban systems defined by (Raimbault, 2018e); (ii) we study the empirical properties of large urban systems including patterns of urban growth and scaling properties, including different definitions of urban systems; (iii) we apply and calibrate simulation models for urban dynamics on 6 of these large systems worldwide, comparing very different processes including spatial interactions, transportation infrastructures, economic exchanges, and innovation diffusion, yielding for each urban system plausible underlying  mechanisms  driving their dynamic and providing potential policy insights.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The rest of this paper is organized as follows: in the next section, we develop the theoretical framework of the evolutionary urban theory and the underlying urban growth models based on spatial interactions; a third section complements this theoretical background by developing the concept of co-evolution within systems of cities. We then study empirical properties of large urban systems worldwide, and calibrate dynamical models of urban growth on these systems. We finally discuss future developments and possible implications for the sustainability of urban systems planning and management.</w:t>
      </w:r>
    </w:p>
    <w:p w:rsidR="00FF31CF" w:rsidRPr="00D3327B" w:rsidRDefault="00FF31CF">
      <w:pPr>
        <w:rPr>
          <w:rFonts w:ascii="Times New Roman" w:eastAsia="Times New Roman" w:hAnsi="Times New Roman" w:cs="Times New Roman"/>
          <w:sz w:val="24"/>
          <w:szCs w:val="24"/>
          <w:lang w:val="en-US"/>
        </w:rPr>
      </w:pPr>
    </w:p>
    <w:p w:rsidR="00FF31CF" w:rsidRPr="00D3327B" w:rsidRDefault="00536969">
      <w:pPr>
        <w:pStyle w:val="Titre1"/>
        <w:rPr>
          <w:rFonts w:ascii="Times New Roman" w:eastAsia="Times New Roman" w:hAnsi="Times New Roman" w:cs="Times New Roman"/>
          <w:sz w:val="24"/>
          <w:szCs w:val="24"/>
          <w:lang w:val="en-US"/>
        </w:rPr>
      </w:pPr>
      <w:r w:rsidRPr="00D3327B">
        <w:rPr>
          <w:rFonts w:ascii="Times New Roman" w:eastAsia="Times New Roman" w:hAnsi="Times New Roman" w:cs="Times New Roman"/>
          <w:lang w:val="en-US"/>
        </w:rPr>
        <w:lastRenderedPageBreak/>
        <w:t>2 Geographical models of urban growth within systems of cities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The growth of cities is often interpreted according to the decisions taken locally by a multitude of very diverse stakeholders, for instance decisions about urban policies, locational strategies from firms, or motivations for residential migrations. These actions from urban stakeholders appear at a first sight as the direct causes of urban growth, at this micro-level of individual decisions. Obviously the growth or decline of a city is resulting from aggregating all these processes, and also from possible radical changes in environmental conditions.  But because of until recently a lack of data at this level of observation, most models of urban growth were developed at meso-geographical level for subsets of urban units. As cities mostly grow demographically and expand spatially by aggregating new populations and activities from their center toward peripheries according to monocentric or polycentric patterns, the growth should be computed for evolving urban agglomerations or functional urban areas that are properly delineated at each date of the period under observation. The comparability of many results about urban growth and distribution of city sizes is too often hampered because authors did not apply this geographical principle when defining and delineating properly the urban units they consider (for instance: Eekhout, 2004 or Xu &amp; Harriss 2014, see Cottineau 2017 for a full review). Systematic investigations were made recently after developing original harmonized data bases on thousands of urban agglomerations over decades and even centuries in the GeoDiverCity project (Pumain </w:t>
      </w:r>
      <w:r w:rsidRPr="00D3327B">
        <w:rPr>
          <w:rFonts w:ascii="Times New Roman" w:eastAsia="Times New Roman" w:hAnsi="Times New Roman" w:cs="Times New Roman"/>
          <w:i/>
          <w:sz w:val="24"/>
          <w:szCs w:val="24"/>
          <w:lang w:val="en-US"/>
        </w:rPr>
        <w:t>et al.</w:t>
      </w:r>
      <w:r w:rsidRPr="00D3327B">
        <w:rPr>
          <w:rFonts w:ascii="Times New Roman" w:eastAsia="Times New Roman" w:hAnsi="Times New Roman" w:cs="Times New Roman"/>
          <w:sz w:val="24"/>
          <w:szCs w:val="24"/>
          <w:lang w:val="en-US"/>
        </w:rPr>
        <w:t xml:space="preserve"> 2015, Cura </w:t>
      </w:r>
      <w:r w:rsidRPr="00D3327B">
        <w:rPr>
          <w:rFonts w:ascii="Times New Roman" w:eastAsia="Times New Roman" w:hAnsi="Times New Roman" w:cs="Times New Roman"/>
          <w:i/>
          <w:sz w:val="24"/>
          <w:szCs w:val="24"/>
          <w:lang w:val="en-US"/>
        </w:rPr>
        <w:t>et al.</w:t>
      </w:r>
      <w:r w:rsidRPr="00D3327B">
        <w:rPr>
          <w:rFonts w:ascii="Times New Roman" w:eastAsia="Times New Roman" w:hAnsi="Times New Roman" w:cs="Times New Roman"/>
          <w:sz w:val="24"/>
          <w:szCs w:val="24"/>
          <w:lang w:val="en-US"/>
        </w:rPr>
        <w:t xml:space="preserve"> 2015, Pumain, Reuillon 2017), including USA, Europe and BRICS countries.</w:t>
      </w:r>
      <w:ins w:id="49" w:author="Denise" w:date="2020-06-30T18:02:00Z">
        <w:r w:rsidR="00B37F19">
          <w:rPr>
            <w:rFonts w:ascii="Times New Roman" w:eastAsia="Times New Roman" w:hAnsi="Times New Roman" w:cs="Times New Roman"/>
            <w:sz w:val="24"/>
            <w:szCs w:val="24"/>
            <w:lang w:val="en-US"/>
          </w:rPr>
          <w:t xml:space="preserve"> </w:t>
        </w:r>
      </w:ins>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Such consistent statistical observations on thousands of cities and over centuries, enabled at first to confirm the conclusion that emerged in pioneer works on the growth process within integrated systems of cities (i.e. well connected cities obeying a unified system of political, cultural and economic rules that currently define a “territory”): each city has a probability of growing similar to other cities belonging to the same territorial system. This was characterized as a « distributed growth » process that can be observed on the long run with many local and temporal fluctuations in any system of cities all over the world (Gibrat, 1931, Robson, 1973, Pumain, 1982): Gibrat’s model of urban growth constitutes a first good approximation of the distribution of urban growth within a system of cities. Gibrat’s “law of proportional effect” means that growth rates are equiprobable </w:t>
      </w:r>
      <w:r w:rsidRPr="00D3327B">
        <w:rPr>
          <w:rFonts w:ascii="Cambria Math" w:eastAsia="Cambria Math" w:hAnsi="Cambria Math" w:cs="Cambria Math"/>
          <w:sz w:val="24"/>
          <w:szCs w:val="24"/>
          <w:lang w:val="en-US"/>
        </w:rPr>
        <w:t>whatever</w:t>
      </w:r>
      <w:r w:rsidRPr="00D3327B">
        <w:rPr>
          <w:rFonts w:ascii="Times New Roman" w:eastAsia="Times New Roman" w:hAnsi="Times New Roman" w:cs="Times New Roman"/>
          <w:sz w:val="24"/>
          <w:szCs w:val="24"/>
          <w:lang w:val="en-US"/>
        </w:rPr>
        <w:t xml:space="preserve"> city size and are not correlated with previous growth rates. </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This rather good fit already provides a double explanatory gain: it explains the remarkable persistency of urban spatial patterns and hierarchies over very long periods of times that may exhibit such meta-stability with very little changes over centuries. And moreover it provides an “explanation” for the statistical shape of urban sizes distribution (that is lognormal, close to Zipf’s law or other types of skewed distributions), according to a stochastic process that was also anticipated by Herbert Simon in 1955. Conversely, despite attempts at developing an economic interpretation of the genesis of urban hierarchies through firm choices or preferential attachment (Gabaix, 1999) P. Krugman still considers it as “a mystery” regarding its explanation within economic theory (Krugman, 1996).</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Many observed distributions of city sizes (actually: settlement sizes including hamlets, villages, towns and SMAs) are close to lognormal distributions (evidence from Robson, 1973, Pumain, 1982, Eeckhout, 2004, Decker et al, 2007) and Gibrat’s growth model mathematically leads on </w:t>
      </w:r>
      <w:r w:rsidRPr="00D3327B">
        <w:rPr>
          <w:rFonts w:ascii="Times New Roman" w:eastAsia="Times New Roman" w:hAnsi="Times New Roman" w:cs="Times New Roman"/>
          <w:sz w:val="24"/>
          <w:szCs w:val="24"/>
          <w:lang w:val="en-US"/>
        </w:rPr>
        <w:lastRenderedPageBreak/>
        <w:t>the very long run to a lognormal distribution of city sizes, but some of the hypothesis of Gibrat’s growth model are sometimes partially rejected through statistical testing: more or less high correlations may be found between growth rates and city size (most of the time positive correlation), and positive correlation between successive growth rates also may be observed for some time periods.</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That is why complementary models have been proposed that offer better fits when adding the possible effects of spatial interactions to Gibrat’s model (which is a stochastic model where urban agglomerations are represented as independent units, which of course cannot be a relevant geographical model for epistemological reasons). Favaro (2007) and Favaro and Pumain (2011) developed a geographical model of urban growth including: a recurring emergence of clustered new innovations that create growth cycles (following a Schumpeterian process); a spatial diffusion of innovations occurring through a dynamic spatial interaction model (Wilson, 1980);  a spatial diffusion of innovation according to a hierarchical process (Hägerstrand, 1952 The growth of a city depends on its share of labour force in each innovation cycle that induces a scaling parameter &gt;1 for the urban activities that participate in the innovation wave of the moment.</w:t>
      </w:r>
    </w:p>
    <w:p w:rsidR="00FF31CF" w:rsidRPr="00D3327B" w:rsidRDefault="00536969">
      <w:pPr>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Analytically, the model can be expressed in a form that is very close to Gibrat’s model:</w:t>
      </w:r>
    </w:p>
    <w:p w:rsidR="00FF31CF" w:rsidRDefault="0053696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log P</w:t>
      </w:r>
      <w:r>
        <w:rPr>
          <w:rFonts w:ascii="Times New Roman" w:eastAsia="Times New Roman" w:hAnsi="Times New Roman" w:cs="Times New Roman"/>
          <w:sz w:val="24"/>
          <w:szCs w:val="24"/>
          <w:vertAlign w:val="subscript"/>
        </w:rPr>
        <w:t>it</w:t>
      </w:r>
      <w:r>
        <w:rPr>
          <w:rFonts w:ascii="Times New Roman" w:eastAsia="Times New Roman" w:hAnsi="Times New Roman" w:cs="Times New Roman"/>
          <w:sz w:val="24"/>
          <w:szCs w:val="24"/>
        </w:rPr>
        <w:t xml:space="preserve"> = α + log P</w:t>
      </w:r>
      <w:r>
        <w:rPr>
          <w:rFonts w:ascii="Times New Roman" w:eastAsia="Times New Roman" w:hAnsi="Times New Roman" w:cs="Times New Roman"/>
          <w:sz w:val="24"/>
          <w:szCs w:val="24"/>
          <w:vertAlign w:val="subscript"/>
        </w:rPr>
        <w:t>it-1</w:t>
      </w:r>
      <w:r>
        <w:rPr>
          <w:rFonts w:ascii="Times New Roman" w:eastAsia="Times New Roman" w:hAnsi="Times New Roman" w:cs="Times New Roman"/>
          <w:sz w:val="24"/>
          <w:szCs w:val="24"/>
        </w:rPr>
        <w:t xml:space="preserve"> + G</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u</w:t>
      </w:r>
      <w:r>
        <w:rPr>
          <w:rFonts w:ascii="Times New Roman" w:eastAsia="Times New Roman" w:hAnsi="Times New Roman" w:cs="Times New Roman"/>
          <w:sz w:val="24"/>
          <w:szCs w:val="24"/>
          <w:vertAlign w:val="subscript"/>
        </w:rPr>
        <w:t>it</w:t>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vertAlign w:val="subscript"/>
        </w:rPr>
        <w:tab/>
      </w:r>
      <w:r>
        <w:rPr>
          <w:rFonts w:ascii="Times New Roman" w:eastAsia="Times New Roman" w:hAnsi="Times New Roman" w:cs="Times New Roman"/>
          <w:sz w:val="24"/>
          <w:szCs w:val="24"/>
          <w:vertAlign w:val="subscript"/>
        </w:rPr>
        <w:tab/>
        <w:t>(1)</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where G</w:t>
      </w:r>
      <w:r w:rsidRPr="00D3327B">
        <w:rPr>
          <w:rFonts w:ascii="Times New Roman" w:eastAsia="Times New Roman" w:hAnsi="Times New Roman" w:cs="Times New Roman"/>
          <w:sz w:val="24"/>
          <w:szCs w:val="24"/>
          <w:vertAlign w:val="subscript"/>
          <w:lang w:val="en-US"/>
        </w:rPr>
        <w:t>i</w:t>
      </w:r>
      <w:r w:rsidRPr="00D3327B">
        <w:rPr>
          <w:rFonts w:ascii="Times New Roman" w:eastAsia="Times New Roman" w:hAnsi="Times New Roman" w:cs="Times New Roman"/>
          <w:sz w:val="24"/>
          <w:szCs w:val="24"/>
          <w:lang w:val="en-US"/>
        </w:rPr>
        <w:t xml:space="preserve"> holds for the « bias » noticed in estimating Gibrat’s model by MCO (linked with spatial interaction processes, see Favaro, Pumain, 2011). The noises u</w:t>
      </w:r>
      <w:r w:rsidRPr="00D3327B">
        <w:rPr>
          <w:rFonts w:ascii="Times New Roman" w:eastAsia="Times New Roman" w:hAnsi="Times New Roman" w:cs="Times New Roman"/>
          <w:sz w:val="24"/>
          <w:szCs w:val="24"/>
          <w:vertAlign w:val="subscript"/>
          <w:lang w:val="en-US"/>
        </w:rPr>
        <w:t xml:space="preserve">it </w:t>
      </w:r>
      <w:r w:rsidRPr="00D3327B">
        <w:rPr>
          <w:rFonts w:ascii="Times New Roman" w:eastAsia="Times New Roman" w:hAnsi="Times New Roman" w:cs="Times New Roman"/>
          <w:sz w:val="24"/>
          <w:szCs w:val="24"/>
          <w:lang w:val="en-US"/>
        </w:rPr>
        <w:t xml:space="preserve">are stochastic variables in time and space with zero averages, which allow capturing random fluctuations. They correspond to the random distribution of growth rate in the initial Gibrat’s model. The endogenous growth rate </w:t>
      </w:r>
      <w:r>
        <w:rPr>
          <w:rFonts w:ascii="Times New Roman" w:eastAsia="Times New Roman" w:hAnsi="Times New Roman" w:cs="Times New Roman"/>
          <w:sz w:val="24"/>
          <w:szCs w:val="24"/>
        </w:rPr>
        <w:t>α</w:t>
      </w:r>
      <w:r w:rsidRPr="00D3327B">
        <w:rPr>
          <w:rFonts w:ascii="Times New Roman" w:eastAsia="Times New Roman" w:hAnsi="Times New Roman" w:cs="Times New Roman"/>
          <w:sz w:val="24"/>
          <w:szCs w:val="24"/>
          <w:lang w:val="en-US"/>
        </w:rPr>
        <w:t xml:space="preserve"> and the growth induced by interactions are deterministic given a realization of populations at the previous step.</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 xml:space="preserve">This model has the advantage to replace a generic statistical model of growing independent entities (Gibrat’s urban growth model) by </w:t>
      </w:r>
      <w:r w:rsidRPr="00D3327B">
        <w:rPr>
          <w:rFonts w:ascii="Times New Roman" w:eastAsia="Times New Roman" w:hAnsi="Times New Roman" w:cs="Times New Roman"/>
          <w:i/>
          <w:sz w:val="24"/>
          <w:szCs w:val="24"/>
          <w:lang w:val="en-US"/>
        </w:rPr>
        <w:t>a model of spatially and temporally interdependent entities</w:t>
      </w:r>
      <w:r w:rsidRPr="00D3327B">
        <w:rPr>
          <w:rFonts w:ascii="Times New Roman" w:eastAsia="Times New Roman" w:hAnsi="Times New Roman" w:cs="Times New Roman"/>
          <w:sz w:val="24"/>
          <w:szCs w:val="24"/>
          <w:lang w:val="en-US"/>
        </w:rPr>
        <w:t xml:space="preserve"> (i.e. the geographical concept of « system of cities » or « settlement system »). It reproduces the observations on differential scaling parameters for urban activities according to their age in innovation cycles (Pumain et al, 2006). It also makes explicit the multilevel dynamics of interurban competition for capturing innovation, which may itself generate new innovation through interurban emulation, within an evolutionary perspective. </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Moreover, this model enables to interpret variants that represent the path dependence effects occurring through territorial differentiation. For instance, in new urban systems, as in USA, there is a spatial filling process that occur through spatial waves of urban growth (urban Frontier) corresponding to the diffusion of economic cycles (Bretagnolle et al. 2007), whereas in mature urban systems, as in France, the innovations diffusion reaches cities that are not spatially regularly arranged but already experienced other growth periods according to distinct cycles of urban specialization (Paulus, 2004; Finance, 2016).</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Other types of models based on interactions have been introduced within the framework of the evolutionary urban theory (Pumain et al., 2006). A deterministic version of the previous Favaro-Pumain model, based on economic exchanges between cities, was introduced by (Cottineau, 2014). This model called Marius was originally designed for the Former Soviet Union but applies to any system of cities, as only population trajectories are required to be parametrized </w:t>
      </w:r>
      <w:r w:rsidRPr="00D3327B">
        <w:rPr>
          <w:rFonts w:ascii="Times New Roman" w:eastAsia="Times New Roman" w:hAnsi="Times New Roman" w:cs="Times New Roman"/>
          <w:sz w:val="24"/>
          <w:szCs w:val="24"/>
          <w:lang w:val="en-US"/>
        </w:rPr>
        <w:lastRenderedPageBreak/>
        <w:t xml:space="preserve">to estimate and evaluate the model. Scaling laws are used to extrapolate economic activities of cities based on population, and economic exchanges are then simulated. The model is more precisely a </w:t>
      </w:r>
      <w:r w:rsidRPr="00D3327B">
        <w:rPr>
          <w:rFonts w:ascii="Times New Roman" w:eastAsia="Times New Roman" w:hAnsi="Times New Roman" w:cs="Times New Roman"/>
          <w:i/>
          <w:sz w:val="24"/>
          <w:szCs w:val="24"/>
          <w:lang w:val="en-US"/>
        </w:rPr>
        <w:t>family of models</w:t>
      </w:r>
      <w:r w:rsidRPr="00D3327B">
        <w:rPr>
          <w:rFonts w:ascii="Times New Roman" w:eastAsia="Times New Roman" w:hAnsi="Times New Roman" w:cs="Times New Roman"/>
          <w:sz w:val="24"/>
          <w:szCs w:val="24"/>
          <w:lang w:val="en-US"/>
        </w:rPr>
        <w:t>, since different processes can be taken into account in a multi-modeling way (for example, local impact of energy resources, switch between top-down planned economic structure and bottom-up interactions only). Cottineau et al. (2015) formulated this methodological framework as an “evaluation-based incremental modeling method”, which allows testing of concurrent hypotheses to explain trajectories of systems of cities.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This type of models was also applied to the subject of transportation networks within urban systems. The SimpopNet model introduced by (Schmitt, 2014) captures entangled trajectories of city populations and network links between these cities in a stylized setting. It was shown by (Raimbault, 2020) that it effectively reproduces co-evolutionary dynamics (in a precise sense we develop below), what is a central theoretical feature in the evolutionary urban theory. More recently, (Raimbault, 2018b) proposed a simplified version of the Favaro-Pumain model, in which the deviation due to interactions includes physical network effects, through direct spatial interaction models, but also indirect feedback of network flows on city growth. The model was calibrated on real data for France over a long time span (1830-2000). It was extended to a co-evolutionary model in (Raimbault, 2018d), also calibrated on French data with railway network accessibility, for which the capacity to capture a broad range of co-evolutionary regimes was demonstrated.</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These different models have the particularity to enter in the same theoretical frame of the evolutionary urban theory, of being backed-up by empirical studies and datasets constructed during the GeoDiverCity ERC project (Pumain et al., 2015), and to simulate urban systems population trajectories on long time scales and large spatial scales (macroscopic scale of a region, country or continent). They are a fundamental component of our evidence-based approach to urban systems, and will be applied and compared in a benchmark below.</w:t>
      </w:r>
    </w:p>
    <w:p w:rsidR="00FF31CF" w:rsidRPr="00D3327B" w:rsidRDefault="00FF31CF">
      <w:pPr>
        <w:jc w:val="both"/>
        <w:rPr>
          <w:rFonts w:ascii="Times New Roman" w:eastAsia="Times New Roman" w:hAnsi="Times New Roman" w:cs="Times New Roman"/>
          <w:sz w:val="24"/>
          <w:szCs w:val="24"/>
          <w:lang w:val="en-US"/>
        </w:rPr>
      </w:pPr>
    </w:p>
    <w:p w:rsidR="00FF31CF" w:rsidRPr="00D3327B" w:rsidRDefault="00FF31CF">
      <w:pPr>
        <w:jc w:val="both"/>
        <w:rPr>
          <w:rFonts w:ascii="Times New Roman" w:eastAsia="Times New Roman" w:hAnsi="Times New Roman" w:cs="Times New Roman"/>
          <w:sz w:val="24"/>
          <w:szCs w:val="24"/>
          <w:lang w:val="en-US"/>
        </w:rPr>
      </w:pPr>
    </w:p>
    <w:p w:rsidR="00FF31CF" w:rsidRPr="00D3327B" w:rsidRDefault="00FF31CF">
      <w:pPr>
        <w:jc w:val="both"/>
        <w:rPr>
          <w:rFonts w:ascii="Times New Roman" w:eastAsia="Times New Roman" w:hAnsi="Times New Roman" w:cs="Times New Roman"/>
          <w:sz w:val="24"/>
          <w:szCs w:val="24"/>
          <w:lang w:val="en-US"/>
        </w:rPr>
      </w:pPr>
    </w:p>
    <w:p w:rsidR="00FF31CF" w:rsidRPr="00D3327B" w:rsidRDefault="00536969">
      <w:pPr>
        <w:pStyle w:val="Titre1"/>
        <w:rPr>
          <w:lang w:val="en-US"/>
        </w:rPr>
      </w:pPr>
      <w:r w:rsidRPr="00D3327B">
        <w:rPr>
          <w:rFonts w:ascii="Times New Roman" w:eastAsia="Times New Roman" w:hAnsi="Times New Roman" w:cs="Times New Roman"/>
          <w:lang w:val="en-US"/>
        </w:rPr>
        <w:t>3 Systems of cities and co-evolution regimes</w:t>
      </w:r>
    </w:p>
    <w:p w:rsidR="00FF31CF" w:rsidRPr="00D3327B" w:rsidRDefault="00536969">
      <w:pPr>
        <w:jc w:val="both"/>
        <w:rPr>
          <w:sz w:val="24"/>
          <w:szCs w:val="24"/>
          <w:lang w:val="en-US"/>
        </w:rPr>
      </w:pPr>
      <w:r w:rsidRPr="00D3327B">
        <w:rPr>
          <w:rFonts w:ascii="Times New Roman" w:eastAsia="Times New Roman" w:hAnsi="Times New Roman" w:cs="Times New Roman"/>
          <w:sz w:val="24"/>
          <w:szCs w:val="24"/>
          <w:lang w:val="en-US"/>
        </w:rPr>
        <w:t xml:space="preserve">We first need to introduce another theoretical component justifying the use and comparison of these different models within the evolutionary urban theory. Evolutionary economics (Nelson and Winter, 2009) have a wide experience in transferring the concept of evolution from its initial context in biology (Durham, 1991). This requires to be able to identify within the studied systems several components, which are transmission processes, transformation processes and differentiations between populations of agents emerging from these processes. Artificial Life literally studies such artificial systems, extending biological systems to “life as it could be” (Langton, 1997; </w:t>
      </w:r>
      <w:r w:rsidRPr="00D3327B">
        <w:rPr>
          <w:rFonts w:ascii="Times New Roman" w:eastAsia="Times New Roman" w:hAnsi="Times New Roman" w:cs="Times New Roman"/>
          <w:color w:val="222222"/>
          <w:sz w:val="24"/>
          <w:szCs w:val="24"/>
          <w:lang w:val="en-US"/>
        </w:rPr>
        <w:t xml:space="preserve">Bedau, 2003). Although the core component are not always explicit, and these concepts are sometimes relaxed to long-time structural dynamics of systems components, evolutionary concepts have been successfully applied in economics as mentioned above, but also in social sciences with the study of cultural evolution (Mesoudi 2017) or the evolution of </w:t>
      </w:r>
      <w:r w:rsidRPr="00D3327B">
        <w:rPr>
          <w:rFonts w:ascii="Times New Roman" w:eastAsia="Times New Roman" w:hAnsi="Times New Roman" w:cs="Times New Roman"/>
          <w:color w:val="222222"/>
          <w:sz w:val="24"/>
          <w:szCs w:val="24"/>
          <w:lang w:val="en-US"/>
        </w:rPr>
        <w:lastRenderedPageBreak/>
        <w:t>social organizations (Volberda and Lewin, 2003). The interplay between social components and biological components can even be considered (Bull et al., 2000).</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In that context, co-evolution originally corresponds to evolutionary changes in two species in strong mutual influence (Janzen, 1980). The idea of diffuse co-evolution, taking into account the environment in which co-evolution takes places, including a broad network of other species, was proposed as a refinement of this concept (Strauss et al., 2005). To effectively designate co-evolutionary processes, or more general strongly entangled dynamics, it was also developed in economic geography (Schamp, 2010). Thematic applications include the study of economic clusters (Wal and Boschma, 2011), of technological change (Colletis, 2010), or environmental economics (Kallis, 2007).</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In geography, it was particularly developed by the evolutionary urban theory (Pumain, 1997), which in practice consists in a dynamical non-equilibrium approach to urban systems as complex adaptive systems, in which interactions between components are central (Paulus 2004; Schmitt 2014). In that context, building on the definition introduced by Raimbault (2018c; 2018e), we propose a multi-level definition of co-evolution which is consistent with the evolutionary urban theory (Pumain, 2018). First of all, transformation processes of territorial components should induce evolutionary dynamics at different scales. It is not clear what would be “an urban genome”, but empirical evidence of innovation diffusion and cultural evolution (including social progress and changes in governance), but also physical transformations or physical flows between cities, suggest that these dynamics can be interpreted as evolutionary in a loose sense. Then, co-evolution can occur at a microscopic level between particular artifacts or agents (coupled dynamics), at a mesoscopic scale of a population of entities (in the initial biological and statistical sense, i.e. that characteristics of two population</w:t>
      </w:r>
      <w:r w:rsidR="00D3327B">
        <w:rPr>
          <w:rFonts w:ascii="Times New Roman" w:eastAsia="Times New Roman" w:hAnsi="Times New Roman" w:cs="Times New Roman"/>
          <w:sz w:val="24"/>
          <w:szCs w:val="24"/>
          <w:lang w:val="en-US"/>
        </w:rPr>
        <w:t>s</w:t>
      </w:r>
      <w:r w:rsidRPr="00D3327B">
        <w:rPr>
          <w:rFonts w:ascii="Times New Roman" w:eastAsia="Times New Roman" w:hAnsi="Times New Roman" w:cs="Times New Roman"/>
          <w:sz w:val="24"/>
          <w:szCs w:val="24"/>
          <w:lang w:val="en-US"/>
        </w:rPr>
        <w:t xml:space="preserve"> of entities mutually influence themselves in their evolutionary trajectories), and finally at a macroscopic scale in the usual sense used in geography as strongly entangled dynamics at the system level.</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This definition implies the existence of </w:t>
      </w:r>
      <w:r w:rsidRPr="00D3327B">
        <w:rPr>
          <w:rFonts w:ascii="Times New Roman" w:eastAsia="Times New Roman" w:hAnsi="Times New Roman" w:cs="Times New Roman"/>
          <w:i/>
          <w:sz w:val="24"/>
          <w:szCs w:val="24"/>
          <w:lang w:val="en-US"/>
        </w:rPr>
        <w:t>co-evolution niches</w:t>
      </w:r>
      <w:r w:rsidRPr="00D3327B">
        <w:rPr>
          <w:rFonts w:ascii="Times New Roman" w:eastAsia="Times New Roman" w:hAnsi="Times New Roman" w:cs="Times New Roman"/>
          <w:sz w:val="24"/>
          <w:szCs w:val="24"/>
          <w:lang w:val="en-US"/>
        </w:rPr>
        <w:t xml:space="preserve"> in the sense of (Holland, 2012), which can be understood as a system of boundaries and corresponding subsystems in which co-evolution takes place. This pertains particularly well for territorial systems, for which the niches will be consistent territorial ensembles, imbricated at different scales. The cities at a regional level are for example a first level of niche, embedded into the urban system at a larger territorial scale as the national, continental and even global one. Within a given niche, the co-evolving populations of entities will be in a specific </w:t>
      </w:r>
      <w:r w:rsidRPr="00D3327B">
        <w:rPr>
          <w:rFonts w:ascii="Times New Roman" w:eastAsia="Times New Roman" w:hAnsi="Times New Roman" w:cs="Times New Roman"/>
          <w:i/>
          <w:sz w:val="24"/>
          <w:szCs w:val="24"/>
          <w:lang w:val="en-US"/>
        </w:rPr>
        <w:t>co-evolution regime</w:t>
      </w:r>
      <w:r w:rsidRPr="00D3327B">
        <w:rPr>
          <w:rFonts w:ascii="Times New Roman" w:eastAsia="Times New Roman" w:hAnsi="Times New Roman" w:cs="Times New Roman"/>
          <w:sz w:val="24"/>
          <w:szCs w:val="24"/>
          <w:lang w:val="en-US"/>
        </w:rPr>
        <w:t>, concept introduced by (Raimbault, 2017) in the case of transportation networks and territories, to describe a given causal network between the variables considered. For example, population of cities and their centrality in the transportation network may be in a circular causal relationship (taken as a weak Granger causality), or in a unidirectional relation, or even in a triangle relationship with a third variable such as accessibility. Each case is a particular co-evolutionary structure - even if strictly speaking there is no co-evolution when there is no circularity, the term of co-evolution regime can be used in a broad way to describe this state of dynamical relationships.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This directly implies that (i) urban systems worldwide have each their own co-evolutionary trajectory, and thus their own driving processes; (ii) the way they could merge into a global urban system implies possibly other types of processes (emergence of mega-city regions e.g.) and is not incompatible with the persistence of local regional urban systems. A quantitative investigation of the second point is still out of the scope of this preliminary work, as it would </w:t>
      </w:r>
      <w:r w:rsidRPr="00D3327B">
        <w:rPr>
          <w:rFonts w:ascii="Times New Roman" w:eastAsia="Times New Roman" w:hAnsi="Times New Roman" w:cs="Times New Roman"/>
          <w:sz w:val="24"/>
          <w:szCs w:val="24"/>
          <w:lang w:val="en-US"/>
        </w:rPr>
        <w:lastRenderedPageBreak/>
        <w:t>imply more complicated and possibly multi-scale models, but also more accurate global data on a longer time span. We will however provide a first experiment below by testing models on a new global database. The first point is consistent with the idea of comparing different models with underlying processes of a different nature to try to reproduce the trajectories of urban systems, and this for different systems across the world. We will also provide results for such experiments below. The test of such dynamical models is an indirect way to dig into the diversity of co-evolution regimes, as data is generally missing for a direct investigation. The model fitting the best a given urban system and corresponding extrapolated parameters (for example interaction distance and hierarchy for a spatial interaction model) provide information on the underlying co-evolution dynamics, and can even in some case be associated with regimes directly identified in synthetic settings (such as the ones found by (Raimbault, 2018d), but this elaborated investigation also remains out of the scope of this paper).</w:t>
      </w:r>
    </w:p>
    <w:p w:rsidR="00FF31CF" w:rsidRPr="00D3327B" w:rsidRDefault="00536969">
      <w:pPr>
        <w:jc w:val="both"/>
        <w:rPr>
          <w:lang w:val="en-US"/>
        </w:rPr>
      </w:pPr>
      <w:r w:rsidRPr="00D3327B">
        <w:rPr>
          <w:rFonts w:ascii="Times New Roman" w:eastAsia="Times New Roman" w:hAnsi="Times New Roman" w:cs="Times New Roman"/>
          <w:color w:val="000000"/>
          <w:sz w:val="24"/>
          <w:szCs w:val="24"/>
          <w:lang w:val="en-US"/>
        </w:rPr>
        <w:t>Building on this theoretical background, we will now investigate a new global database of urban areas and some stylized facts that can be extracted from it, and then test and compare dynamical models for urban systems.</w:t>
      </w:r>
    </w:p>
    <w:p w:rsidR="00FF31CF" w:rsidRPr="00D3327B" w:rsidRDefault="00FF31CF">
      <w:pPr>
        <w:jc w:val="both"/>
        <w:rPr>
          <w:rFonts w:ascii="Times New Roman" w:eastAsia="Times New Roman" w:hAnsi="Times New Roman" w:cs="Times New Roman"/>
          <w:color w:val="000000"/>
          <w:sz w:val="24"/>
          <w:szCs w:val="24"/>
          <w:lang w:val="en-US"/>
        </w:rPr>
      </w:pPr>
    </w:p>
    <w:p w:rsidR="00FF31CF" w:rsidRPr="00D3327B" w:rsidRDefault="00FF31CF">
      <w:pPr>
        <w:jc w:val="both"/>
        <w:rPr>
          <w:rFonts w:ascii="Times New Roman" w:eastAsia="Times New Roman" w:hAnsi="Times New Roman" w:cs="Times New Roman"/>
          <w:color w:val="000000"/>
          <w:sz w:val="24"/>
          <w:szCs w:val="24"/>
          <w:lang w:val="en-US"/>
        </w:rPr>
      </w:pPr>
    </w:p>
    <w:p w:rsidR="00FF31CF" w:rsidRPr="00D3327B" w:rsidRDefault="00FF31CF">
      <w:pPr>
        <w:jc w:val="both"/>
        <w:rPr>
          <w:rFonts w:ascii="Times New Roman" w:eastAsia="Times New Roman" w:hAnsi="Times New Roman" w:cs="Times New Roman"/>
          <w:color w:val="000000"/>
          <w:sz w:val="24"/>
          <w:szCs w:val="24"/>
          <w:lang w:val="en-US"/>
        </w:rPr>
      </w:pPr>
    </w:p>
    <w:p w:rsidR="00FF31CF" w:rsidRPr="00D3327B" w:rsidRDefault="00536969">
      <w:pPr>
        <w:pStyle w:val="Titre1"/>
        <w:rPr>
          <w:lang w:val="en-US"/>
        </w:rPr>
      </w:pPr>
      <w:r w:rsidRPr="00D3327B">
        <w:rPr>
          <w:rFonts w:ascii="Times New Roman" w:eastAsia="Times New Roman" w:hAnsi="Times New Roman" w:cs="Times New Roman"/>
          <w:lang w:val="en-US"/>
        </w:rPr>
        <w:t>4 A new source of data for comparing urban trajectories worldwide</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We test here the generality and robustness of stylised facts on systems of cities when using a new source of comparable urban data provided by the Global Human Settlement layer dataset. (GHS</w:t>
      </w:r>
      <w:r>
        <w:rPr>
          <w:rFonts w:ascii="Times New Roman" w:eastAsia="Times New Roman" w:hAnsi="Times New Roman" w:cs="Times New Roman"/>
          <w:sz w:val="24"/>
          <w:szCs w:val="24"/>
          <w:vertAlign w:val="superscript"/>
        </w:rPr>
        <w:footnoteReference w:id="4"/>
      </w:r>
      <w:r w:rsidRPr="00D3327B">
        <w:rPr>
          <w:rFonts w:ascii="Times New Roman" w:eastAsia="Times New Roman" w:hAnsi="Times New Roman" w:cs="Times New Roman"/>
          <w:sz w:val="24"/>
          <w:szCs w:val="24"/>
          <w:lang w:val="en-US"/>
        </w:rPr>
        <w:t>). The dataset was already explored statistically for comparing trends of urban sprawl in the countries of the world by Eric Denis (2020), while (Melchiorri et al. 2019) computing a land use efficiency index measured a global trend towards densification with a diversity of urban trajectories according to regions of the world. The data delineate comparable morphological urban agglomerations by detecting built up area from satellite images at 40 m resolution, and combining it with a population layer generated at 250m resolution using local data at municipal and district levels provided by censuses on a regular 1 km</w:t>
      </w:r>
      <w:r w:rsidRPr="00D3327B">
        <w:rPr>
          <w:rFonts w:ascii="Times New Roman" w:eastAsia="Times New Roman" w:hAnsi="Times New Roman" w:cs="Times New Roman"/>
          <w:sz w:val="24"/>
          <w:szCs w:val="24"/>
          <w:vertAlign w:val="superscript"/>
          <w:lang w:val="en-US"/>
        </w:rPr>
        <w:t>2</w:t>
      </w:r>
      <w:r w:rsidRPr="00D3327B">
        <w:rPr>
          <w:rFonts w:ascii="Times New Roman" w:eastAsia="Times New Roman" w:hAnsi="Times New Roman" w:cs="Times New Roman"/>
          <w:sz w:val="24"/>
          <w:szCs w:val="24"/>
          <w:lang w:val="en-US"/>
        </w:rPr>
        <w:t xml:space="preserve"> grid (Dijskra et al. 2014). </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 xml:space="preserve">The dataset is available at different dates between 1975 and 2015. In 2015 the source delineates precisely some 13 000 urban agglomerations larger than 50000 inhabitants in the world. For each urban agglomeration figures on built-up surface and population are provided in 1975, 1990, 2000 and 2015. It also include measurements of GDP, green areas and pollution levels from 1990 to 2015. </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lastRenderedPageBreak/>
        <w:t>The short period of time considered is the major limitation of the source, that can be mitigated because of the multiple case studies that are now available from comparative analysis of urban trajectories over much longer time spans, such as (Robson 1973 for England and Wales 1801-; Pumain 1982 for France 1831-1975; Bretagnolle 1999 for France 1831-1990; Bretagnolle 2007 et al. Vacchiani-Marcuzzo Bretagnolle and Pumain, 2010; Swerts 2013 for India 1901-2011 and China 1982-2010; Rozenblat et al 2018 on many large regions in the world and various time-spans).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Dijkstra et al. (2018) have compared the GHSL data with the statistics provided by the World Urbanization Prospects (UN DESA, 2018) and found a rather good fit with the data on individual cities larger than 300 000 inhabitants. We confirm that the GSHL source provides statistics that are roughly compatible with the results that were obtained on different countries of the world using our dedicated harmonized data bases (Table 1). The total urban populations of each country or region should be smaller in GHSL because in GeoDiverCity we considered urban agglomerations larger than 10 000 inhabitants, but this is not always the case, especially for India and China whose urban populations could be overrepresented in GHSL. However, computing the slope of rank size distribution brings comparable results about the different structures of urban hierarchies, with less unequal distributions of city sizes in countries that developed earlier their systems of cities (Pumain et al., 2015).</w:t>
      </w:r>
    </w:p>
    <w:p w:rsidR="00FF31CF" w:rsidRPr="00D3327B" w:rsidRDefault="00FF31CF">
      <w:pPr>
        <w:jc w:val="both"/>
        <w:rPr>
          <w:rFonts w:ascii="Times New Roman" w:eastAsia="Times New Roman" w:hAnsi="Times New Roman" w:cs="Times New Roman"/>
          <w:b/>
          <w:sz w:val="24"/>
          <w:szCs w:val="24"/>
          <w:lang w:val="en-US"/>
        </w:rPr>
      </w:pPr>
    </w:p>
    <w:p w:rsidR="00FF31CF" w:rsidRDefault="00536969">
      <w:pPr>
        <w:jc w:val="both"/>
      </w:pPr>
      <w:r w:rsidRPr="00D3327B">
        <w:rPr>
          <w:rFonts w:ascii="Times New Roman" w:eastAsia="Times New Roman" w:hAnsi="Times New Roman" w:cs="Times New Roman"/>
          <w:b/>
          <w:sz w:val="24"/>
          <w:szCs w:val="24"/>
          <w:lang w:val="en-US"/>
        </w:rPr>
        <w:t xml:space="preserve">Table 1 Representativeness of GSHL source compared to harmonized data bases from GeoDiverCity. </w:t>
      </w:r>
      <w:r w:rsidRPr="00D3327B">
        <w:rPr>
          <w:rFonts w:ascii="Times New Roman" w:eastAsia="Times New Roman" w:hAnsi="Times New Roman" w:cs="Times New Roman"/>
          <w:sz w:val="24"/>
          <w:szCs w:val="24"/>
          <w:lang w:val="en-US"/>
        </w:rPr>
        <w:t xml:space="preserve">Population is given in Millions. All indicators are given for the GHSL database, except for the population from the Geodivercity database for comparison (third column). The Rank-size exponent is estimated with a standard OLS on logarithms. Standard deviations of the rank-size exponent are all smaller than 0.02, and the adjusted R-squared larger than 0.97. </w:t>
      </w:r>
      <w:r>
        <w:rPr>
          <w:rFonts w:ascii="Times New Roman" w:eastAsia="Times New Roman" w:hAnsi="Times New Roman" w:cs="Times New Roman"/>
          <w:sz w:val="24"/>
          <w:szCs w:val="24"/>
        </w:rPr>
        <w:t>FSU = Former Soviet Union.</w:t>
      </w:r>
    </w:p>
    <w:p w:rsidR="00FF31CF" w:rsidRDefault="00536969">
      <w:pPr>
        <w:jc w:val="both"/>
        <w:rPr>
          <w:rFonts w:ascii="Times New Roman" w:eastAsia="Times New Roman" w:hAnsi="Times New Roman" w:cs="Times New Roman"/>
          <w:sz w:val="24"/>
          <w:szCs w:val="24"/>
        </w:rPr>
      </w:pPr>
      <w:r>
        <w:rPr>
          <w:noProof/>
          <w:lang w:eastAsia="fr-FR"/>
        </w:rPr>
        <w:drawing>
          <wp:inline distT="0" distB="0" distL="0" distR="0">
            <wp:extent cx="5760720" cy="257302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60720" cy="2573020"/>
                    </a:xfrm>
                    <a:prstGeom prst="rect">
                      <a:avLst/>
                    </a:prstGeom>
                    <a:ln/>
                  </pic:spPr>
                </pic:pic>
              </a:graphicData>
            </a:graphic>
          </wp:inline>
        </w:drawing>
      </w:r>
    </w:p>
    <w:p w:rsidR="00FF31CF" w:rsidRDefault="00FF31CF">
      <w:pPr>
        <w:jc w:val="both"/>
        <w:rPr>
          <w:rFonts w:ascii="Times New Roman" w:eastAsia="Times New Roman" w:hAnsi="Times New Roman" w:cs="Times New Roman"/>
          <w:sz w:val="24"/>
          <w:szCs w:val="24"/>
        </w:rPr>
      </w:pP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In order to roughly check the global reliability of the data set we computed the now classical indices describing urban hierarchies with the slope of Zipf’s rank-size rule. This can be done for a diversity of ways of grouping cities, i.e. dividing the world in consistent systems of cities. Delineating properly systems of cities as the macro-level of inquiry is an even more delicate </w:t>
      </w:r>
      <w:r w:rsidRPr="00D3327B">
        <w:rPr>
          <w:rFonts w:ascii="Times New Roman" w:eastAsia="Times New Roman" w:hAnsi="Times New Roman" w:cs="Times New Roman"/>
          <w:sz w:val="24"/>
          <w:szCs w:val="24"/>
          <w:lang w:val="en-US"/>
        </w:rPr>
        <w:lastRenderedPageBreak/>
        <w:t xml:space="preserve">exercise than delineating urban entities at meso-geographical level. Theoretically one should consider subsystems that have more internal than external interactions with other cities, which raise difficult issues of determining which interactions to consider and over which period of time. Even if it was possible to identify and measure well adapted data, in most cases we would find that the largest cities of any system of cities have a much larger scope of interactions than the smaller towns (Bretagnolle, Pumain, 2010). We shall try to elaborate more on this particular problem in a next paper, thus in this first attempt here we choose to experiment on different types of groupings, using the seven national or regional urban systems for which we had developed alternative databases in the GeoDiverCity programme (Pumain et al., 2015) and comparing with two other ways of grouping countries: a first one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 is made according to major economic trade zones that are also supposed to be subset of denser inter-urban exchanges. </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A first simple statistical analysis confirms results on stylised facts that were already observed on many systems of cities. We show in Fig.1 the rank-size plot for all 5 continents, at three different dates. We find as already known that the urban hierarchy roughly remains constant in time. Numerical values for exponents in this estimation are provided in Table 2 for the year 2015. We also retrieve the fact that more mature urban systems (Europe) have a smaller exponent closer to one, while recently booming urban systems such as Africa have an exponent much larger than one (1.7 in 2015) – such a result is obviously linked with the absence of smaller towns in GHSL. Asia has an intermediate value of 1.12, what would be consistent with the fact of mixing subsystems which have a very long history (Japan and China e.g.) but also recently underwent drastic demographic transitions, with other subsystems whose development is more rapid and recent (South-East Asia). The primacy indices are also consistent with what could be expected: note that it is larger for Europe when Moscow is included (it would be close to one if taking the EU only for example, Paris and London being approximately the same size).</w:t>
      </w: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536969">
      <w:pPr>
        <w:jc w:val="both"/>
        <w:rPr>
          <w:rFonts w:ascii="Times New Roman" w:eastAsia="Times New Roman" w:hAnsi="Times New Roman" w:cs="Times New Roman"/>
          <w:b/>
          <w:sz w:val="24"/>
          <w:szCs w:val="24"/>
          <w:lang w:val="en-US"/>
        </w:rPr>
      </w:pPr>
      <w:r w:rsidRPr="00D3327B">
        <w:rPr>
          <w:rFonts w:ascii="Times New Roman" w:eastAsia="Times New Roman" w:hAnsi="Times New Roman" w:cs="Times New Roman"/>
          <w:b/>
          <w:sz w:val="24"/>
          <w:szCs w:val="24"/>
          <w:lang w:val="en-US"/>
        </w:rPr>
        <w:t>Figure 1 Evolution of rank-size distributions by continents 1990-2000-2015</w:t>
      </w:r>
    </w:p>
    <w:p w:rsidR="00FF31CF" w:rsidRDefault="00536969">
      <w:pPr>
        <w:ind w:left="720"/>
        <w:jc w:val="both"/>
        <w:rPr>
          <w:rFonts w:ascii="Times New Roman" w:eastAsia="Times New Roman" w:hAnsi="Times New Roman" w:cs="Times New Roman"/>
          <w:sz w:val="24"/>
          <w:szCs w:val="24"/>
        </w:rPr>
      </w:pPr>
      <w:r>
        <w:rPr>
          <w:noProof/>
          <w:lang w:eastAsia="fr-FR"/>
        </w:rPr>
        <w:lastRenderedPageBreak/>
        <w:drawing>
          <wp:inline distT="0" distB="0" distL="0" distR="0">
            <wp:extent cx="5410200" cy="4766189"/>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t="3" b="-3"/>
                    <a:stretch>
                      <a:fillRect/>
                    </a:stretch>
                  </pic:blipFill>
                  <pic:spPr>
                    <a:xfrm>
                      <a:off x="0" y="0"/>
                      <a:ext cx="5410200" cy="4766189"/>
                    </a:xfrm>
                    <a:prstGeom prst="rect">
                      <a:avLst/>
                    </a:prstGeom>
                    <a:ln/>
                  </pic:spPr>
                </pic:pic>
              </a:graphicData>
            </a:graphic>
          </wp:inline>
        </w:drawing>
      </w:r>
    </w:p>
    <w:p w:rsidR="00FF31CF" w:rsidRDefault="00FF31CF">
      <w:pPr>
        <w:ind w:left="720"/>
        <w:jc w:val="both"/>
        <w:rPr>
          <w:rFonts w:ascii="Times New Roman" w:eastAsia="Times New Roman" w:hAnsi="Times New Roman" w:cs="Times New Roman"/>
          <w:sz w:val="24"/>
          <w:szCs w:val="24"/>
        </w:rPr>
      </w:pPr>
    </w:p>
    <w:p w:rsidR="00FF31CF" w:rsidRDefault="00FF31CF">
      <w:pPr>
        <w:ind w:left="720"/>
        <w:jc w:val="both"/>
        <w:rPr>
          <w:rFonts w:ascii="Times New Roman" w:eastAsia="Times New Roman" w:hAnsi="Times New Roman" w:cs="Times New Roman"/>
          <w:sz w:val="24"/>
          <w:szCs w:val="24"/>
        </w:rPr>
      </w:pPr>
    </w:p>
    <w:p w:rsidR="00FF31CF" w:rsidRDefault="00FF31CF">
      <w:pPr>
        <w:ind w:left="720"/>
        <w:jc w:val="both"/>
        <w:rPr>
          <w:rFonts w:ascii="Times New Roman" w:eastAsia="Times New Roman" w:hAnsi="Times New Roman" w:cs="Times New Roman"/>
          <w:sz w:val="24"/>
          <w:szCs w:val="24"/>
        </w:rPr>
      </w:pPr>
    </w:p>
    <w:p w:rsidR="00FF31CF" w:rsidRDefault="00FF31CF">
      <w:pPr>
        <w:jc w:val="both"/>
        <w:rPr>
          <w:rFonts w:ascii="Times New Roman" w:eastAsia="Times New Roman" w:hAnsi="Times New Roman" w:cs="Times New Roman"/>
          <w:sz w:val="24"/>
          <w:szCs w:val="24"/>
        </w:rPr>
      </w:pPr>
    </w:p>
    <w:p w:rsidR="00FF31CF" w:rsidRPr="00D3327B" w:rsidRDefault="00536969">
      <w:pPr>
        <w:jc w:val="both"/>
        <w:rPr>
          <w:rFonts w:ascii="Times New Roman" w:eastAsia="Times New Roman" w:hAnsi="Times New Roman" w:cs="Times New Roman"/>
          <w:b/>
          <w:sz w:val="24"/>
          <w:szCs w:val="24"/>
          <w:lang w:val="en-US"/>
        </w:rPr>
      </w:pPr>
      <w:r w:rsidRPr="00D3327B">
        <w:rPr>
          <w:rFonts w:ascii="Times New Roman" w:eastAsia="Times New Roman" w:hAnsi="Times New Roman" w:cs="Times New Roman"/>
          <w:b/>
          <w:sz w:val="24"/>
          <w:szCs w:val="24"/>
          <w:lang w:val="en-US"/>
        </w:rPr>
        <w:t>Table 2 Rank-size by continents in 2015</w:t>
      </w:r>
    </w:p>
    <w:tbl>
      <w:tblPr>
        <w:tblStyle w:val="a"/>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1509"/>
        <w:gridCol w:w="1510"/>
        <w:gridCol w:w="1509"/>
        <w:gridCol w:w="1514"/>
        <w:gridCol w:w="1506"/>
      </w:tblGrid>
      <w:tr w:rsidR="00FF31CF">
        <w:tc>
          <w:tcPr>
            <w:tcW w:w="1512"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w:t>
            </w:r>
          </w:p>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(millions)</w:t>
            </w:r>
          </w:p>
        </w:tc>
        <w:tc>
          <w:tcPr>
            <w:tcW w:w="1510"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Cities NB</w:t>
            </w:r>
          </w:p>
        </w:tc>
        <w:tc>
          <w:tcPr>
            <w:tcW w:w="1509"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P1/P2 (primacy)</w:t>
            </w:r>
          </w:p>
        </w:tc>
        <w:tc>
          <w:tcPr>
            <w:tcW w:w="1514"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Slope of rank-size</w:t>
            </w:r>
          </w:p>
        </w:tc>
        <w:tc>
          <w:tcPr>
            <w:tcW w:w="1506"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R2</w:t>
            </w:r>
          </w:p>
        </w:tc>
      </w:tr>
      <w:tr w:rsidR="00FF31CF">
        <w:tc>
          <w:tcPr>
            <w:tcW w:w="1512"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Europa</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288</w:t>
            </w:r>
          </w:p>
        </w:tc>
        <w:tc>
          <w:tcPr>
            <w:tcW w:w="1510"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1067</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1.45</w:t>
            </w:r>
          </w:p>
        </w:tc>
        <w:tc>
          <w:tcPr>
            <w:tcW w:w="1514"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0.93</w:t>
            </w:r>
            <w:r>
              <w:rPr>
                <w:rFonts w:ascii="CMSY10" w:eastAsia="CMSY10" w:hAnsi="CMSY10" w:cs="CMSY10"/>
              </w:rPr>
              <w:t>+-.003</w:t>
            </w:r>
          </w:p>
        </w:tc>
        <w:tc>
          <w:tcPr>
            <w:tcW w:w="1506"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0.991</w:t>
            </w:r>
          </w:p>
        </w:tc>
      </w:tr>
      <w:tr w:rsidR="00FF31CF">
        <w:tc>
          <w:tcPr>
            <w:tcW w:w="1512"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America</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547</w:t>
            </w:r>
          </w:p>
        </w:tc>
        <w:tc>
          <w:tcPr>
            <w:tcW w:w="1510"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1521</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1514"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1.02+-.002</w:t>
            </w:r>
          </w:p>
        </w:tc>
        <w:tc>
          <w:tcPr>
            <w:tcW w:w="1506"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0.996</w:t>
            </w:r>
          </w:p>
        </w:tc>
      </w:tr>
      <w:tr w:rsidR="00FF31CF">
        <w:tc>
          <w:tcPr>
            <w:tcW w:w="1512"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Asia</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2143</w:t>
            </w:r>
          </w:p>
        </w:tc>
        <w:tc>
          <w:tcPr>
            <w:tcW w:w="1510"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7737</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1514"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1.12+-.0004</w:t>
            </w:r>
          </w:p>
        </w:tc>
        <w:tc>
          <w:tcPr>
            <w:tcW w:w="1506"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0.998</w:t>
            </w:r>
          </w:p>
        </w:tc>
      </w:tr>
      <w:tr w:rsidR="00FF31CF">
        <w:tc>
          <w:tcPr>
            <w:tcW w:w="1512"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Africa</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585</w:t>
            </w:r>
          </w:p>
        </w:tc>
        <w:tc>
          <w:tcPr>
            <w:tcW w:w="1510"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2876</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514"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1.70+-.0008</w:t>
            </w:r>
          </w:p>
        </w:tc>
        <w:tc>
          <w:tcPr>
            <w:tcW w:w="1506"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0.997</w:t>
            </w:r>
          </w:p>
        </w:tc>
      </w:tr>
      <w:tr w:rsidR="00FF31CF">
        <w:tc>
          <w:tcPr>
            <w:tcW w:w="1512"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Oceania</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510"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86</w:t>
            </w:r>
          </w:p>
        </w:tc>
        <w:tc>
          <w:tcPr>
            <w:tcW w:w="1509"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1514"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1.08+-.027</w:t>
            </w:r>
          </w:p>
        </w:tc>
        <w:tc>
          <w:tcPr>
            <w:tcW w:w="1506" w:type="dxa"/>
            <w:shd w:val="clear" w:color="auto" w:fill="auto"/>
            <w:tcMar>
              <w:left w:w="88" w:type="dxa"/>
            </w:tcMar>
          </w:tcPr>
          <w:p w:rsidR="00FF31CF" w:rsidRDefault="0053696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0.926</w:t>
            </w:r>
          </w:p>
        </w:tc>
      </w:tr>
    </w:tbl>
    <w:p w:rsidR="00FF31CF" w:rsidRPr="0064737A" w:rsidRDefault="00536969">
      <w:pPr>
        <w:jc w:val="both"/>
        <w:rPr>
          <w:rFonts w:ascii="Times New Roman" w:eastAsia="Times New Roman" w:hAnsi="Times New Roman" w:cs="Times New Roman"/>
          <w:i/>
          <w:sz w:val="24"/>
          <w:szCs w:val="24"/>
          <w:lang w:val="en-US"/>
          <w:rPrChange w:id="50" w:author="Denise" w:date="2020-06-30T11:11:00Z">
            <w:rPr>
              <w:rFonts w:ascii="Times New Roman" w:eastAsia="Times New Roman" w:hAnsi="Times New Roman" w:cs="Times New Roman"/>
              <w:i/>
              <w:sz w:val="24"/>
              <w:szCs w:val="24"/>
            </w:rPr>
          </w:rPrChange>
        </w:rPr>
      </w:pPr>
      <w:r w:rsidRPr="0064737A">
        <w:rPr>
          <w:rFonts w:ascii="Times New Roman" w:eastAsia="Times New Roman" w:hAnsi="Times New Roman" w:cs="Times New Roman"/>
          <w:i/>
          <w:sz w:val="24"/>
          <w:szCs w:val="24"/>
          <w:lang w:val="en-US"/>
          <w:rPrChange w:id="51" w:author="Denise" w:date="2020-06-30T11:11:00Z">
            <w:rPr>
              <w:rFonts w:ascii="Times New Roman" w:eastAsia="Times New Roman" w:hAnsi="Times New Roman" w:cs="Times New Roman"/>
              <w:i/>
              <w:sz w:val="24"/>
              <w:szCs w:val="24"/>
            </w:rPr>
          </w:rPrChange>
        </w:rPr>
        <w:t>Source: GHSL, European Commission</w:t>
      </w:r>
    </w:p>
    <w:p w:rsidR="00FF31CF" w:rsidRPr="0064737A" w:rsidRDefault="00FF31CF">
      <w:pPr>
        <w:jc w:val="both"/>
        <w:rPr>
          <w:rFonts w:ascii="Times New Roman" w:eastAsia="Times New Roman" w:hAnsi="Times New Roman" w:cs="Times New Roman"/>
          <w:sz w:val="24"/>
          <w:szCs w:val="24"/>
          <w:lang w:val="en-US"/>
          <w:rPrChange w:id="52" w:author="Denise" w:date="2020-06-30T11:11:00Z">
            <w:rPr>
              <w:rFonts w:ascii="Times New Roman" w:eastAsia="Times New Roman" w:hAnsi="Times New Roman" w:cs="Times New Roman"/>
              <w:sz w:val="24"/>
              <w:szCs w:val="24"/>
            </w:rPr>
          </w:rPrChange>
        </w:rPr>
      </w:pP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We also study the rank-size properties by grouping the countries into trade areas, which are supposed to capture subsystems with a higher level of interurban interactions. We show the temporal evolution of rank-size plot in Fig. 2, and corresponding statistics in 2015 in Table 3. </w:t>
      </w:r>
      <w:r w:rsidRPr="00D3327B">
        <w:rPr>
          <w:rFonts w:ascii="Times New Roman" w:eastAsia="Times New Roman" w:hAnsi="Times New Roman" w:cs="Times New Roman"/>
          <w:sz w:val="24"/>
          <w:szCs w:val="24"/>
          <w:lang w:val="en-US"/>
        </w:rPr>
        <w:lastRenderedPageBreak/>
        <w:t>Although the trade areas considered highly overlap with continents (in particular for EEA with Europe and ASEAN with Asia), the exponents obtained are different from the previous ones, and closer to one. According to (Arcaute and Hatna, 2020), varying the definition of cities yield varying Zipf exponents, with no endogenous privileged definition. We can indeed expect the same when varying the system of cities considered, as (</w:t>
      </w:r>
      <w:r w:rsidRPr="00D3327B">
        <w:rPr>
          <w:rFonts w:ascii="Times New Roman" w:eastAsia="Times New Roman" w:hAnsi="Times New Roman" w:cs="Times New Roman"/>
          <w:color w:val="222222"/>
          <w:sz w:val="24"/>
          <w:szCs w:val="24"/>
          <w:lang w:val="en-US"/>
        </w:rPr>
        <w:t>Corral et al., 2019) show that power-law are not valid anymore when considering the tail of the distribution, i.e. changing the number of cities included in the estimation. If Zipf’s law was a pure product of ergodic stochastic processes without any interactions between cities, randomly sampling a subset of a given system should yield roughly the same exponent (at least with large sample size and with an OLS estimator). Although the sampling is not random here (a more elaborated statistical analysis remains for future work), the discrepancy suggests the opposite of the previous case and therefore that urban systems are highly non-ergodic and that interactions between cities are crucial. We suggest that the exact same phenomenon occurs for urban scaling laws, since they are in the same way highly dependent to system definition (Arcaute et al., 2015; Cottineau et al., 2017), and that the claims of universality by the mainstream scaling literature are at least not compatible with this empirical evidence, at worse inaccurate in terms of underlying dynamical processes.</w:t>
      </w:r>
    </w:p>
    <w:p w:rsidR="00FF31CF" w:rsidRPr="00D3327B" w:rsidRDefault="00FF31CF">
      <w:pPr>
        <w:jc w:val="both"/>
        <w:rPr>
          <w:rFonts w:ascii="Times New Roman" w:eastAsia="Times New Roman" w:hAnsi="Times New Roman" w:cs="Times New Roman"/>
          <w:color w:val="222222"/>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536969">
      <w:pPr>
        <w:jc w:val="both"/>
        <w:rPr>
          <w:lang w:val="en-US"/>
        </w:rPr>
      </w:pPr>
      <w:r w:rsidRPr="00D3327B">
        <w:rPr>
          <w:rFonts w:ascii="Times New Roman" w:eastAsia="Times New Roman" w:hAnsi="Times New Roman" w:cs="Times New Roman"/>
          <w:b/>
          <w:sz w:val="24"/>
          <w:szCs w:val="24"/>
          <w:lang w:val="en-US"/>
        </w:rPr>
        <w:t>Table 3 Rank size for trade zones in 2015</w:t>
      </w:r>
    </w:p>
    <w:tbl>
      <w:tblPr>
        <w:tblStyle w:val="a0"/>
        <w:tblW w:w="9239" w:type="dxa"/>
        <w:tblInd w:w="-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1514"/>
        <w:gridCol w:w="1502"/>
        <w:gridCol w:w="1514"/>
        <w:gridCol w:w="1502"/>
        <w:gridCol w:w="1495"/>
      </w:tblGrid>
      <w:tr w:rsidR="00FF31CF">
        <w:tc>
          <w:tcPr>
            <w:tcW w:w="171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System</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Population</w:t>
            </w:r>
          </w:p>
          <w:p w:rsidR="00FF31CF" w:rsidRDefault="00536969">
            <w:pPr>
              <w:spacing w:after="0" w:line="240" w:lineRule="auto"/>
              <w:jc w:val="both"/>
            </w:pPr>
            <w:r>
              <w:rPr>
                <w:rFonts w:ascii="Times New Roman" w:eastAsia="Times New Roman" w:hAnsi="Times New Roman" w:cs="Times New Roman"/>
                <w:sz w:val="24"/>
                <w:szCs w:val="24"/>
              </w:rPr>
              <w:t>(millions)</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Cities NB</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P1/P2 (primacy)</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Slope of rank-size</w:t>
            </w:r>
          </w:p>
        </w:tc>
        <w:tc>
          <w:tcPr>
            <w:tcW w:w="1495"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R2</w:t>
            </w:r>
          </w:p>
        </w:tc>
      </w:tr>
      <w:tr w:rsidR="00FF31CF">
        <w:tc>
          <w:tcPr>
            <w:tcW w:w="171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ASEAN</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293</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874</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1.67</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0.92</w:t>
            </w:r>
            <w:r>
              <w:rPr>
                <w:rFonts w:ascii="CMSY10" w:eastAsia="CMSY10" w:hAnsi="CMSY10" w:cs="CMSY10"/>
              </w:rPr>
              <w:t>+-.003</w:t>
            </w:r>
          </w:p>
        </w:tc>
        <w:tc>
          <w:tcPr>
            <w:tcW w:w="1495"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0.993</w:t>
            </w:r>
          </w:p>
        </w:tc>
      </w:tr>
      <w:tr w:rsidR="00FF31CF">
        <w:tc>
          <w:tcPr>
            <w:tcW w:w="171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MERCOSUR</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220</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657</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1.37</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1.00+-.0016</w:t>
            </w:r>
          </w:p>
        </w:tc>
        <w:tc>
          <w:tcPr>
            <w:tcW w:w="1495"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0.998</w:t>
            </w:r>
          </w:p>
        </w:tc>
      </w:tr>
      <w:tr w:rsidR="00FF31CF">
        <w:tc>
          <w:tcPr>
            <w:tcW w:w="171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COMESA</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252</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1367</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3.39</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0.72</w:t>
            </w:r>
            <w:r>
              <w:rPr>
                <w:rFonts w:ascii="CMSY10" w:eastAsia="CMSY10" w:hAnsi="CMSY10" w:cs="CMSY10"/>
              </w:rPr>
              <w:t>+-.0014</w:t>
            </w:r>
          </w:p>
        </w:tc>
        <w:tc>
          <w:tcPr>
            <w:tcW w:w="1495"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0.995</w:t>
            </w:r>
          </w:p>
        </w:tc>
      </w:tr>
      <w:tr w:rsidR="00FF31CF">
        <w:tc>
          <w:tcPr>
            <w:tcW w:w="171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EEA</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194</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710</w:t>
            </w:r>
          </w:p>
        </w:tc>
        <w:tc>
          <w:tcPr>
            <w:tcW w:w="1514"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1.01</w:t>
            </w:r>
          </w:p>
        </w:tc>
        <w:tc>
          <w:tcPr>
            <w:tcW w:w="1502"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0.94</w:t>
            </w:r>
            <w:r>
              <w:rPr>
                <w:rFonts w:ascii="CMSY10" w:eastAsia="CMSY10" w:hAnsi="CMSY10" w:cs="CMSY10"/>
              </w:rPr>
              <w:t>+-.0026</w:t>
            </w:r>
          </w:p>
        </w:tc>
        <w:tc>
          <w:tcPr>
            <w:tcW w:w="1495" w:type="dxa"/>
            <w:shd w:val="clear" w:color="auto" w:fill="auto"/>
            <w:tcMar>
              <w:left w:w="88" w:type="dxa"/>
            </w:tcMar>
          </w:tcPr>
          <w:p w:rsidR="00FF31CF" w:rsidRDefault="00536969">
            <w:pPr>
              <w:spacing w:after="0" w:line="240" w:lineRule="auto"/>
              <w:jc w:val="both"/>
            </w:pPr>
            <w:r>
              <w:rPr>
                <w:rFonts w:ascii="Times New Roman" w:eastAsia="Times New Roman" w:hAnsi="Times New Roman" w:cs="Times New Roman"/>
                <w:sz w:val="24"/>
                <w:szCs w:val="24"/>
              </w:rPr>
              <w:t>0.994</w:t>
            </w:r>
          </w:p>
        </w:tc>
      </w:tr>
    </w:tbl>
    <w:p w:rsidR="00FF31CF" w:rsidRDefault="00536969">
      <w:pPr>
        <w:jc w:val="both"/>
      </w:pPr>
      <w:r>
        <w:rPr>
          <w:rFonts w:ascii="Times New Roman" w:eastAsia="Times New Roman" w:hAnsi="Times New Roman" w:cs="Times New Roman"/>
          <w:i/>
          <w:sz w:val="24"/>
          <w:szCs w:val="24"/>
        </w:rPr>
        <w:t>Source: GHSL, European Commission</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w:t>
      </w:r>
      <w:r w:rsidRPr="00D3327B">
        <w:rPr>
          <w:rFonts w:ascii="Times New Roman" w:eastAsia="Times New Roman" w:hAnsi="Times New Roman" w:cs="Times New Roman"/>
          <w:i/>
          <w:sz w:val="24"/>
          <w:szCs w:val="24"/>
          <w:lang w:val="en-US"/>
        </w:rPr>
        <w:t>ASEAN =Association of Southeast Asian Nations, 10 countries; MERCOSUR= Southern Common Market, 4 countries; COMESA= Common Market for Eastern and Southern Africa, 21 countries; EEA= European Economic Area, 31 countries</w:t>
      </w:r>
      <w:r w:rsidRPr="00D3327B">
        <w:rPr>
          <w:rFonts w:ascii="Times New Roman" w:eastAsia="Times New Roman" w:hAnsi="Times New Roman" w:cs="Times New Roman"/>
          <w:sz w:val="24"/>
          <w:szCs w:val="24"/>
          <w:lang w:val="en-US"/>
        </w:rPr>
        <w:t>]</w:t>
      </w: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FF31CF">
      <w:pPr>
        <w:jc w:val="both"/>
        <w:rPr>
          <w:rFonts w:ascii="Times New Roman" w:eastAsia="Times New Roman" w:hAnsi="Times New Roman" w:cs="Times New Roman"/>
          <w:b/>
          <w:sz w:val="24"/>
          <w:szCs w:val="24"/>
          <w:lang w:val="en-US"/>
        </w:rPr>
      </w:pPr>
    </w:p>
    <w:p w:rsidR="00FF31CF" w:rsidRPr="00D3327B" w:rsidRDefault="00536969">
      <w:pPr>
        <w:jc w:val="both"/>
        <w:rPr>
          <w:rFonts w:ascii="Times New Roman" w:eastAsia="Times New Roman" w:hAnsi="Times New Roman" w:cs="Times New Roman"/>
          <w:b/>
          <w:sz w:val="24"/>
          <w:szCs w:val="24"/>
          <w:lang w:val="en-US"/>
        </w:rPr>
      </w:pPr>
      <w:r w:rsidRPr="00D3327B">
        <w:rPr>
          <w:rFonts w:ascii="Times New Roman" w:eastAsia="Times New Roman" w:hAnsi="Times New Roman" w:cs="Times New Roman"/>
          <w:b/>
          <w:sz w:val="24"/>
          <w:szCs w:val="24"/>
          <w:lang w:val="en-US"/>
        </w:rPr>
        <w:t>Figure 2 Evolution of rank-size distributions by trade zones 1990-2000-2015</w:t>
      </w:r>
    </w:p>
    <w:p w:rsidR="00FF31CF" w:rsidRPr="00D3327B" w:rsidRDefault="00FF31CF">
      <w:pPr>
        <w:ind w:left="720"/>
        <w:jc w:val="both"/>
        <w:rPr>
          <w:rFonts w:ascii="Times New Roman" w:eastAsia="Times New Roman" w:hAnsi="Times New Roman" w:cs="Times New Roman"/>
          <w:sz w:val="24"/>
          <w:szCs w:val="24"/>
          <w:lang w:val="en-US"/>
        </w:rPr>
      </w:pPr>
    </w:p>
    <w:p w:rsidR="00FF31CF" w:rsidRDefault="00536969">
      <w:pPr>
        <w:ind w:left="720"/>
        <w:jc w:val="both"/>
        <w:rPr>
          <w:rFonts w:ascii="Times New Roman" w:eastAsia="Times New Roman" w:hAnsi="Times New Roman" w:cs="Times New Roman"/>
          <w:sz w:val="24"/>
          <w:szCs w:val="24"/>
        </w:rPr>
      </w:pPr>
      <w:r>
        <w:rPr>
          <w:noProof/>
          <w:lang w:eastAsia="fr-FR"/>
        </w:rPr>
        <w:lastRenderedPageBreak/>
        <w:drawing>
          <wp:inline distT="0" distB="0" distL="0" distR="0">
            <wp:extent cx="5086668" cy="447348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t="4" b="4"/>
                    <a:stretch>
                      <a:fillRect/>
                    </a:stretch>
                  </pic:blipFill>
                  <pic:spPr>
                    <a:xfrm>
                      <a:off x="0" y="0"/>
                      <a:ext cx="5086668" cy="4473480"/>
                    </a:xfrm>
                    <a:prstGeom prst="rect">
                      <a:avLst/>
                    </a:prstGeom>
                    <a:ln/>
                  </pic:spPr>
                </pic:pic>
              </a:graphicData>
            </a:graphic>
          </wp:inline>
        </w:drawing>
      </w:r>
    </w:p>
    <w:p w:rsidR="00FF31CF" w:rsidRDefault="00FF31CF">
      <w:pPr>
        <w:jc w:val="both"/>
        <w:rPr>
          <w:rFonts w:ascii="Times New Roman" w:eastAsia="Times New Roman" w:hAnsi="Times New Roman" w:cs="Times New Roman"/>
          <w:b/>
          <w:sz w:val="24"/>
          <w:szCs w:val="24"/>
        </w:rPr>
      </w:pPr>
    </w:p>
    <w:p w:rsidR="00FF31CF" w:rsidRPr="00D3327B" w:rsidRDefault="00536969">
      <w:pPr>
        <w:jc w:val="both"/>
        <w:rPr>
          <w:lang w:val="en-US"/>
        </w:rPr>
      </w:pPr>
      <w:r w:rsidRPr="00D3327B">
        <w:rPr>
          <w:rFonts w:ascii="Times New Roman" w:eastAsia="Times New Roman" w:hAnsi="Times New Roman" w:cs="Times New Roman"/>
          <w:sz w:val="24"/>
          <w:szCs w:val="24"/>
          <w:lang w:val="en-US"/>
        </w:rPr>
        <w:t>We also proceed to a simple statistical analysis of other variables in the database. We confirm the basic assumption of the Gibrat’s model that population and population growth are uncorrelated. The correlation coefficients on Fig. 3 are above 0.7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cf Bertaud, 2003). Even if the progression of built-up area between 2000 and 2015 is positively correlated with the one of population, with a 0.63 coefficient, there are discrepancies between regions of the world in the evolution towards rather compact or more spread urbanization (Fig. 4). The map shows clearly that sub-Saharan regions in Africa and south and southeastern Asia are expanding more rapidly the urbanized surfaces than their urban population – although being as well regions of rapid demographic urban growth. The variations of other variables, i.e. CO2 emissions and GDP, are totally uncorrelated with the variations of population, what means that their recent dynamics are independent.</w:t>
      </w:r>
    </w:p>
    <w:p w:rsidR="00FF31CF" w:rsidRDefault="0053696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 Correlations between GHSL indicators</w:t>
      </w:r>
    </w:p>
    <w:p w:rsidR="00FF31CF" w:rsidRDefault="00536969">
      <w:pPr>
        <w:ind w:left="720"/>
        <w:jc w:val="center"/>
      </w:pPr>
      <w:r>
        <w:rPr>
          <w:noProof/>
          <w:lang w:eastAsia="fr-FR"/>
        </w:rPr>
        <w:lastRenderedPageBreak/>
        <w:drawing>
          <wp:inline distT="0" distB="0" distL="0" distR="0">
            <wp:extent cx="3540125" cy="353695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t="44" b="44"/>
                    <a:stretch>
                      <a:fillRect/>
                    </a:stretch>
                  </pic:blipFill>
                  <pic:spPr>
                    <a:xfrm>
                      <a:off x="0" y="0"/>
                      <a:ext cx="3540125" cy="3536950"/>
                    </a:xfrm>
                    <a:prstGeom prst="rect">
                      <a:avLst/>
                    </a:prstGeom>
                    <a:ln/>
                  </pic:spPr>
                </pic:pic>
              </a:graphicData>
            </a:graphic>
          </wp:inline>
        </w:drawing>
      </w:r>
    </w:p>
    <w:p w:rsidR="00FF31CF" w:rsidRDefault="00FF31CF">
      <w:pPr>
        <w:ind w:left="720"/>
        <w:jc w:val="both"/>
        <w:rPr>
          <w:rFonts w:ascii="Times New Roman" w:eastAsia="Times New Roman" w:hAnsi="Times New Roman" w:cs="Times New Roman"/>
          <w:b/>
          <w:sz w:val="24"/>
          <w:szCs w:val="24"/>
        </w:rPr>
      </w:pPr>
    </w:p>
    <w:p w:rsidR="00FF31CF" w:rsidRPr="00D3327B" w:rsidRDefault="00536969">
      <w:pPr>
        <w:jc w:val="both"/>
        <w:rPr>
          <w:lang w:val="en-US"/>
        </w:rPr>
      </w:pPr>
      <w:r w:rsidRPr="00D3327B">
        <w:rPr>
          <w:rFonts w:ascii="Times New Roman" w:eastAsia="Times New Roman" w:hAnsi="Times New Roman" w:cs="Times New Roman"/>
          <w:b/>
          <w:sz w:val="24"/>
          <w:szCs w:val="24"/>
          <w:lang w:val="en-US"/>
        </w:rPr>
        <w:t>Figure 4 Comparing spatial and demographic urban expansion 2000-2015</w:t>
      </w:r>
    </w:p>
    <w:p w:rsidR="00FF31CF" w:rsidRDefault="00536969">
      <w:pPr>
        <w:ind w:left="720"/>
        <w:jc w:val="center"/>
        <w:rPr>
          <w:rFonts w:ascii="Times New Roman" w:eastAsia="Times New Roman" w:hAnsi="Times New Roman" w:cs="Times New Roman"/>
          <w:sz w:val="24"/>
          <w:szCs w:val="24"/>
        </w:rPr>
      </w:pPr>
      <w:r>
        <w:rPr>
          <w:noProof/>
          <w:lang w:eastAsia="fr-FR"/>
        </w:rPr>
        <w:drawing>
          <wp:inline distT="0" distB="0" distL="0" distR="0">
            <wp:extent cx="5760720" cy="381508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60720" cy="3815080"/>
                    </a:xfrm>
                    <a:prstGeom prst="rect">
                      <a:avLst/>
                    </a:prstGeom>
                    <a:ln/>
                  </pic:spPr>
                </pic:pic>
              </a:graphicData>
            </a:graphic>
          </wp:inline>
        </w:drawing>
      </w:r>
    </w:p>
    <w:p w:rsidR="00FF31CF" w:rsidRPr="00D3327B" w:rsidRDefault="00536969">
      <w:pPr>
        <w:jc w:val="both"/>
        <w:rPr>
          <w:rFonts w:ascii="Times New Roman" w:eastAsia="Times New Roman" w:hAnsi="Times New Roman" w:cs="Times New Roman"/>
          <w:i/>
          <w:sz w:val="24"/>
          <w:szCs w:val="24"/>
          <w:lang w:val="en-US"/>
        </w:rPr>
      </w:pPr>
      <w:r w:rsidRPr="00D3327B">
        <w:rPr>
          <w:rFonts w:ascii="Times New Roman" w:eastAsia="Times New Roman" w:hAnsi="Times New Roman" w:cs="Times New Roman"/>
          <w:i/>
          <w:sz w:val="24"/>
          <w:szCs w:val="24"/>
          <w:lang w:val="en-US"/>
        </w:rPr>
        <w:t>Source: GHSL, European Commission</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We also compute the exponents of the data on GDP and emissions as power functions of urban sizes, under the hypothesis that they would exhibit scaling laws. Actually, the relationship </w:t>
      </w:r>
      <w:r w:rsidRPr="00D3327B">
        <w:rPr>
          <w:rFonts w:ascii="Times New Roman" w:eastAsia="Times New Roman" w:hAnsi="Times New Roman" w:cs="Times New Roman"/>
          <w:sz w:val="24"/>
          <w:szCs w:val="24"/>
          <w:lang w:val="en-US"/>
        </w:rPr>
        <w:lastRenderedPageBreak/>
        <w:t>between urban indicators in GHSL are not linear but follow scaling laws with exponents above 1, indicating a larger production and pollution potential when considering cities of larger size. This can be observed for subset of cities we had previously observed in the GeoDiverCity programme in Table 4. The adjustments are in several cases of a low quality (for India for example), suggesting the relative validity of scaling laws. We did not proceed to additional tests to verify if these relations are effectively power laws (see (Broido and Clauset, 2019) for the case of scale-free networks), but the chances are high for not having power-laws in a strict statistical sense. The distributions are still loosely fat-tailed and the exponents provide useful information. They lie close to one in the case of built-up area as expected, supra-linear but close to one for GDP also as expected, and supra-linear with a high exponent for emissions. The last relation on emissions was less expected, since according to (</w:t>
      </w:r>
      <w:r w:rsidRPr="00D3327B">
        <w:rPr>
          <w:rFonts w:ascii="Times New Roman" w:eastAsia="Times New Roman" w:hAnsi="Times New Roman" w:cs="Times New Roman"/>
          <w:color w:val="222222"/>
          <w:sz w:val="24"/>
          <w:szCs w:val="24"/>
          <w:lang w:val="en-US"/>
        </w:rPr>
        <w:t>Ribeiro et al., 2019</w:t>
      </w:r>
      <w:r w:rsidRPr="00D3327B">
        <w:rPr>
          <w:rFonts w:ascii="Times New Roman" w:eastAsia="Times New Roman" w:hAnsi="Times New Roman" w:cs="Times New Roman"/>
          <w:sz w:val="24"/>
          <w:szCs w:val="24"/>
          <w:lang w:val="en-US"/>
        </w:rPr>
        <w:t>) the literature has very heterogeneous conclusions on emissions scaling, and the results vary highly depending on city definitions. There is however a high supra-linear scaling when considering urban areas, what is consistent with our findings. We obtain similar order of magnitudes (maximal variations of 0.2) when considering other geographical areas as above (continents and trade areas), confirming a certain robustness in the qualitative interpretations that can be done from these estimations. Note that this database held promises for future more robust and useful scaling studies, as it has a worldwide coverage and the systems considered can be varied at ease, and includes fundamental variables related to urban issues (many scaling studies focusing on anecdotic variables such as the number of cinemas).</w:t>
      </w:r>
    </w:p>
    <w:p w:rsidR="00FF31CF" w:rsidRDefault="00536969">
      <w:pPr>
        <w:jc w:val="both"/>
      </w:pPr>
      <w:r w:rsidRPr="00D3327B">
        <w:rPr>
          <w:rFonts w:ascii="Times New Roman" w:eastAsia="Times New Roman" w:hAnsi="Times New Roman" w:cs="Times New Roman"/>
          <w:b/>
          <w:sz w:val="24"/>
          <w:szCs w:val="24"/>
          <w:lang w:val="en-US"/>
        </w:rPr>
        <w:t xml:space="preserve">Table 4 Scaling exponents for large urban systems in 2015. </w:t>
      </w:r>
      <w:r w:rsidRPr="00D3327B">
        <w:rPr>
          <w:rFonts w:ascii="Times New Roman" w:eastAsia="Times New Roman" w:hAnsi="Times New Roman" w:cs="Times New Roman"/>
          <w:sz w:val="24"/>
          <w:szCs w:val="24"/>
          <w:lang w:val="en-US"/>
        </w:rPr>
        <w:t xml:space="preserve">We provide for each system the OLS estimates on logarithms of each variable as a function of population, with standard errors and adjusted R squared. </w:t>
      </w:r>
      <w:r>
        <w:rPr>
          <w:rFonts w:ascii="Times New Roman" w:eastAsia="Times New Roman" w:hAnsi="Times New Roman" w:cs="Times New Roman"/>
          <w:sz w:val="24"/>
          <w:szCs w:val="24"/>
        </w:rPr>
        <w:t>FSU= Former Soviet Union.</w:t>
      </w:r>
    </w:p>
    <w:p w:rsidR="00FF31CF" w:rsidRDefault="00536969">
      <w:pPr>
        <w:spacing w:before="2913"/>
        <w:jc w:val="both"/>
      </w:pPr>
      <w:r>
        <w:rPr>
          <w:rFonts w:ascii="Times New Roman" w:eastAsia="Times New Roman" w:hAnsi="Times New Roman" w:cs="Times New Roman"/>
          <w:i/>
          <w:sz w:val="24"/>
          <w:szCs w:val="24"/>
        </w:rPr>
        <w:t>Source: GHSL, European Commission</w:t>
      </w:r>
      <w:r>
        <w:rPr>
          <w:noProof/>
          <w:lang w:eastAsia="fr-FR"/>
        </w:rPr>
        <w:drawing>
          <wp:anchor distT="0" distB="0" distL="0" distR="0" simplePos="0" relativeHeight="251658240" behindDoc="0" locked="0" layoutInCell="1" hidden="0" allowOverlap="1">
            <wp:simplePos x="0" y="0"/>
            <wp:positionH relativeFrom="column">
              <wp:posOffset>-156844</wp:posOffset>
            </wp:positionH>
            <wp:positionV relativeFrom="paragraph">
              <wp:posOffset>-55879</wp:posOffset>
            </wp:positionV>
            <wp:extent cx="6021070" cy="1849755"/>
            <wp:effectExtent l="0" t="0" r="0" b="0"/>
            <wp:wrapSquare wrapText="bothSides" distT="0" distB="0" distL="0" distR="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6021070" cy="1849755"/>
                    </a:xfrm>
                    <a:prstGeom prst="rect">
                      <a:avLst/>
                    </a:prstGeom>
                    <a:ln/>
                  </pic:spPr>
                </pic:pic>
              </a:graphicData>
            </a:graphic>
          </wp:anchor>
        </w:drawing>
      </w:r>
    </w:p>
    <w:p w:rsidR="00FF31CF" w:rsidRDefault="00FF31CF">
      <w:pPr>
        <w:jc w:val="both"/>
      </w:pPr>
    </w:p>
    <w:p w:rsidR="00FF31CF" w:rsidRPr="00D3327B" w:rsidRDefault="00536969">
      <w:pPr>
        <w:pStyle w:val="Titre1"/>
        <w:rPr>
          <w:lang w:val="en-US"/>
        </w:rPr>
      </w:pPr>
      <w:r w:rsidRPr="00D3327B">
        <w:rPr>
          <w:lang w:val="en-US"/>
        </w:rPr>
        <w:lastRenderedPageBreak/>
        <w:t>5 Comparing dynamic models of urban growth</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We now turn to the test of different dynamical models to simulate the observed population trajectories of cities. As detailed above, this should allow to compare the influence of different possible drivers of urban growth, and possibly investigate the diversity of co-evolution regimes. We apply four different families of models, on the GHSL data base between 1990 and 2015 and on the GeoDiverCity database. The first one is the stochastic model of Gibrat that can be used as a benchmark because it has the smallest number of hypothesis, without any interactions between cities. The second model inspired from Favaro (2007) introduces innovation waves as impulses of urban growth with hierarchical diffusion, as detailed in section 2. A third model family is the Marius model, introduced by (Cottineau, 2014), which focuses on economic interactions between cities. The last model family is a spatial interaction model taking into account physical networks, studied by (Raimbault, 2018b). The underlying processes within each of these model families are potential partial explanations for urban growth, and each belong to very different classes of processes.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All these models can be formulated within a common framework which has been described by (Raimbault, 2018b). First of all, we consider a deterministic version of the Gibrat’s model, for which the extensions with interactions will capture the covariance structure between population trajectories. In the Gibrat’s model, formulated as P(t+1) = R(t) P(t) where P and R and independent random variables, we have E[P](t+1) = E[R](t) E[P](t). Furthermore, city trajectories are assumed independent, i.e. Cov[P</w:t>
      </w:r>
      <w:r w:rsidRPr="00D3327B">
        <w:rPr>
          <w:rFonts w:ascii="Times New Roman" w:eastAsia="Times New Roman" w:hAnsi="Times New Roman" w:cs="Times New Roman"/>
          <w:sz w:val="24"/>
          <w:szCs w:val="24"/>
          <w:vertAlign w:val="subscript"/>
          <w:lang w:val="en-US"/>
        </w:rPr>
        <w:t>i</w:t>
      </w:r>
      <w:r w:rsidRPr="00D3327B">
        <w:rPr>
          <w:rFonts w:ascii="Times New Roman" w:eastAsia="Times New Roman" w:hAnsi="Times New Roman" w:cs="Times New Roman"/>
          <w:sz w:val="24"/>
          <w:szCs w:val="24"/>
          <w:lang w:val="en-US"/>
        </w:rPr>
        <w:t>,P</w:t>
      </w:r>
      <w:r w:rsidRPr="00D3327B">
        <w:rPr>
          <w:rFonts w:ascii="Times New Roman" w:eastAsia="Times New Roman" w:hAnsi="Times New Roman" w:cs="Times New Roman"/>
          <w:sz w:val="24"/>
          <w:szCs w:val="24"/>
          <w:vertAlign w:val="subscript"/>
          <w:lang w:val="en-US"/>
        </w:rPr>
        <w:t>j</w:t>
      </w:r>
      <w:sdt>
        <w:sdtPr>
          <w:tag w:val="goog_rdk_0"/>
          <w:id w:val="-1925331228"/>
        </w:sdtPr>
        <w:sdtEndPr/>
        <w:sdtContent>
          <w:r w:rsidRPr="00D3327B">
            <w:rPr>
              <w:rFonts w:ascii="Gungsuh" w:eastAsia="Gungsuh" w:hAnsi="Gungsuh" w:cs="Gungsuh"/>
              <w:sz w:val="24"/>
              <w:szCs w:val="24"/>
              <w:lang w:val="en-US"/>
            </w:rPr>
            <w:t>] = 0 for any cities i≠j. Writing E[P</w:t>
          </w:r>
        </w:sdtContent>
      </w:sdt>
      <w:r w:rsidRPr="00D3327B">
        <w:rPr>
          <w:rFonts w:ascii="Times New Roman" w:eastAsia="Times New Roman" w:hAnsi="Times New Roman" w:cs="Times New Roman"/>
          <w:sz w:val="24"/>
          <w:szCs w:val="24"/>
          <w:vertAlign w:val="subscript"/>
          <w:lang w:val="en-US"/>
        </w:rPr>
        <w:t>i</w:t>
      </w:r>
      <w:r w:rsidRPr="00D3327B">
        <w:rPr>
          <w:rFonts w:ascii="Times New Roman" w:eastAsia="Times New Roman" w:hAnsi="Times New Roman" w:cs="Times New Roman"/>
          <w:sz w:val="24"/>
          <w:szCs w:val="24"/>
          <w:lang w:val="en-US"/>
        </w:rPr>
        <w:t xml:space="preserve">](t) = </w:t>
      </w:r>
      <w:r>
        <w:rPr>
          <w:rFonts w:ascii="Times New Roman" w:eastAsia="Times New Roman" w:hAnsi="Times New Roman" w:cs="Times New Roman"/>
          <w:sz w:val="24"/>
          <w:szCs w:val="24"/>
        </w:rPr>
        <w:t>μ</w:t>
      </w:r>
      <w:r w:rsidRPr="00D3327B">
        <w:rPr>
          <w:rFonts w:ascii="Times New Roman" w:eastAsia="Times New Roman" w:hAnsi="Times New Roman" w:cs="Times New Roman"/>
          <w:sz w:val="24"/>
          <w:szCs w:val="24"/>
          <w:vertAlign w:val="subscript"/>
          <w:lang w:val="en-US"/>
        </w:rPr>
        <w:t>i</w:t>
      </w:r>
      <w:r w:rsidRPr="00D3327B">
        <w:rPr>
          <w:rFonts w:ascii="Times New Roman" w:eastAsia="Times New Roman" w:hAnsi="Times New Roman" w:cs="Times New Roman"/>
          <w:sz w:val="24"/>
          <w:szCs w:val="24"/>
          <w:lang w:val="en-US"/>
        </w:rPr>
        <w:t xml:space="preserve">(t), we generalize the deterministic formulation above to a non-linear one by taking </w:t>
      </w:r>
      <w:r>
        <w:rPr>
          <w:rFonts w:ascii="Times New Roman" w:eastAsia="Times New Roman" w:hAnsi="Times New Roman" w:cs="Times New Roman"/>
          <w:sz w:val="24"/>
          <w:szCs w:val="24"/>
        </w:rPr>
        <w:t>μ</w:t>
      </w:r>
      <w:r w:rsidRPr="00D3327B">
        <w:rPr>
          <w:rFonts w:ascii="Times New Roman" w:eastAsia="Times New Roman" w:hAnsi="Times New Roman" w:cs="Times New Roman"/>
          <w:sz w:val="24"/>
          <w:szCs w:val="24"/>
          <w:lang w:val="en-US"/>
        </w:rPr>
        <w:t>(t+1) = f(</w:t>
      </w:r>
      <w:r>
        <w:rPr>
          <w:rFonts w:ascii="Times New Roman" w:eastAsia="Times New Roman" w:hAnsi="Times New Roman" w:cs="Times New Roman"/>
          <w:sz w:val="24"/>
          <w:szCs w:val="24"/>
        </w:rPr>
        <w:t>μ</w:t>
      </w:r>
      <w:r w:rsidRPr="00D3327B">
        <w:rPr>
          <w:rFonts w:ascii="Times New Roman" w:eastAsia="Times New Roman" w:hAnsi="Times New Roman" w:cs="Times New Roman"/>
          <w:sz w:val="24"/>
          <w:szCs w:val="24"/>
          <w:lang w:val="en-US"/>
        </w:rPr>
        <w:t>(t)). The specification of the transition function or algorithm between these average populations will fully determine the model. The corresponding Gibrat’s model (named “gibrat” on figures 5 to 9) has one single parameter which is the average endogenous growth rate. Note that in this deterministic version, there is no additional parameter for the variance (or other moments depending on the distribution chosen) of growth rates.</w:t>
      </w:r>
    </w:p>
    <w:p w:rsidR="00FF31CF" w:rsidRPr="00D3327B" w:rsidRDefault="00536969">
      <w:pPr>
        <w:spacing w:after="0" w:line="240" w:lineRule="auto"/>
        <w:jc w:val="both"/>
        <w:rPr>
          <w:lang w:val="en-US"/>
        </w:rPr>
      </w:pPr>
      <w:r w:rsidRPr="00D3327B">
        <w:rPr>
          <w:rFonts w:ascii="Times New Roman" w:eastAsia="Times New Roman" w:hAnsi="Times New Roman" w:cs="Times New Roman"/>
          <w:sz w:val="24"/>
          <w:szCs w:val="24"/>
          <w:lang w:val="en-US"/>
        </w:rPr>
        <w:t>The network interaction model proposed by (Raimbault, 2018b) includes linearly a Gibrat’s component of fixed endogenous growth rates, a spatial interaction component given by the average interaction potential with all other cities for each city (with Euclidian or network distance, see (Raimbault, 2018b) for details) and a second order term of network flow feedback that we do not include here for simplicity. We consider two versions of the model, one (named “intgib” for “Interaction Gibrat” on figures 5 to 9) with Euclidian distance between cities to determine interaction potential, the other (named “intgibphysical” for “Interaction Gibrat Physical” on figures 5 to 9) with a physical network distance computed as shortest paths with a terrain slope impedance derived from a global Digital Elevation Model. Both models have the same four parameters, namely endogenous growth rate, weight of interactions, hierarchy of interactions, and geographical range of interactions.</w:t>
      </w:r>
    </w:p>
    <w:p w:rsidR="00FF31CF" w:rsidRPr="00D3327B" w:rsidRDefault="00FF31CF">
      <w:pPr>
        <w:spacing w:after="0" w:line="240" w:lineRule="auto"/>
        <w:jc w:val="both"/>
        <w:rPr>
          <w:rFonts w:ascii="Times New Roman" w:eastAsia="Times New Roman" w:hAnsi="Times New Roman" w:cs="Times New Roman"/>
          <w:sz w:val="24"/>
          <w:szCs w:val="24"/>
          <w:lang w:val="en-US"/>
        </w:rPr>
      </w:pPr>
    </w:p>
    <w:p w:rsidR="00FF31CF" w:rsidRPr="00D3327B" w:rsidRDefault="00536969">
      <w:pPr>
        <w:spacing w:after="0" w:line="240" w:lineRule="auto"/>
        <w:jc w:val="both"/>
        <w:rPr>
          <w:lang w:val="en-US"/>
        </w:rPr>
      </w:pPr>
      <w:r w:rsidRPr="00D3327B">
        <w:rPr>
          <w:rFonts w:ascii="Times New Roman" w:eastAsia="Times New Roman" w:hAnsi="Times New Roman" w:cs="Times New Roman"/>
          <w:sz w:val="24"/>
          <w:szCs w:val="24"/>
          <w:lang w:val="en-US"/>
        </w:rPr>
        <w:t xml:space="preserve">The Favaro-Pumain model for the diffusion of innovation (Favaro and Pumain, 2011) considers population of cities and additional variables representing an adoption rate of a given innovation. To evolve populations, (i) innovations are diffused in the network of cities following a spatial interaction model and with an intensity depending on the utility of the innovation; (ii) population are updated following another spatial interaction model, interaction potential being driven by the innovative characters of cities; (iii) we introduce exogenously a new innovation with an increased utility if a certain global adoption threshold is reached for the previous innovation, at a fixed initial penetration rate and in a city chosen with a probability calculated </w:t>
      </w:r>
      <w:r w:rsidRPr="00D3327B">
        <w:rPr>
          <w:rFonts w:ascii="Times New Roman" w:eastAsia="Times New Roman" w:hAnsi="Times New Roman" w:cs="Times New Roman"/>
          <w:sz w:val="24"/>
          <w:szCs w:val="24"/>
          <w:lang w:val="en-US"/>
        </w:rPr>
        <w:lastRenderedPageBreak/>
        <w:t>according to a scaling law of population. A first simplified version of this model (named “innovation” on figures 5 to 9) has default parameter values from (Favaro and Pumain, 2011) and four free parameters which are the endogenous growth rate, the weight of interactions, interaction range for innovation diffusion and interaction range for population growth. The full version (named “innovationext” for “Innovation extended” on figures 5 to 9) has nine parameters, with additional parameters being the initial utility of the first innovation, the fixed growth rate of innovation utilities, the initial penetration rate, the adoption threshold for a new innovation, and the hierarchy exponent to determine innovative cities.</w:t>
      </w:r>
    </w:p>
    <w:p w:rsidR="00FF31CF" w:rsidRPr="00D3327B" w:rsidRDefault="00FF31CF">
      <w:pPr>
        <w:spacing w:after="0" w:line="240" w:lineRule="auto"/>
        <w:jc w:val="both"/>
        <w:rPr>
          <w:rFonts w:ascii="Times New Roman" w:eastAsia="Times New Roman" w:hAnsi="Times New Roman" w:cs="Times New Roman"/>
          <w:sz w:val="24"/>
          <w:szCs w:val="24"/>
          <w:lang w:val="en-US"/>
        </w:rPr>
      </w:pPr>
    </w:p>
    <w:p w:rsidR="00FF31CF" w:rsidRPr="00D3327B" w:rsidRDefault="00536969">
      <w:pPr>
        <w:spacing w:after="0" w:line="240" w:lineRule="auto"/>
        <w:jc w:val="both"/>
        <w:rPr>
          <w:lang w:val="en-US"/>
        </w:rPr>
      </w:pPr>
      <w:r w:rsidRPr="00D3327B">
        <w:rPr>
          <w:rFonts w:ascii="Times New Roman" w:eastAsia="Times New Roman" w:hAnsi="Times New Roman" w:cs="Times New Roman"/>
          <w:sz w:val="24"/>
          <w:szCs w:val="24"/>
          <w:lang w:val="en-US"/>
        </w:rPr>
        <w:t>Finally, the Marius model family based on economic exchanges (Cottineau, 2014) implements the following processes. Cities are attributed an initial wealth following a scaling law of populations. At each time step, (i) supply and demand are updated for each city as superlinear functions of populations; (ii) cities exchange goods according to a spatial interaction potential and their supply and demand, and wealth are updated accordingly; (iii) population are updated such that population difference follows a scaling law of wealth difference with a given economic multiplier and exponent. A restricted Marius model (named “mariusrestr” for “Marius restricted” on figures 5 to 9) has four parameters, namely economic multiplier, supply and demand exponents, and the interaction distance. The full model (named “marius”) has six parameters, adding the exponent for the initial wealth and the exponent for the population update.</w:t>
      </w:r>
    </w:p>
    <w:p w:rsidR="00FF31CF" w:rsidRPr="00D3327B" w:rsidRDefault="00FF31CF">
      <w:pPr>
        <w:spacing w:after="0" w:line="240" w:lineRule="auto"/>
        <w:jc w:val="both"/>
        <w:rPr>
          <w:rFonts w:ascii="Times New Roman" w:eastAsia="Times New Roman" w:hAnsi="Times New Roman" w:cs="Times New Roman"/>
          <w:sz w:val="24"/>
          <w:szCs w:val="24"/>
          <w:lang w:val="en-US"/>
        </w:rPr>
      </w:pPr>
    </w:p>
    <w:p w:rsidR="00FF31CF" w:rsidRPr="00D3327B" w:rsidRDefault="00536969">
      <w:pPr>
        <w:spacing w:after="0" w:line="240" w:lineRule="auto"/>
        <w:jc w:val="both"/>
        <w:rPr>
          <w:lang w:val="en-US"/>
        </w:rPr>
      </w:pPr>
      <w:r w:rsidRPr="00D3327B">
        <w:rPr>
          <w:rFonts w:ascii="Times New Roman" w:eastAsia="Times New Roman" w:hAnsi="Times New Roman" w:cs="Times New Roman"/>
          <w:sz w:val="24"/>
          <w:szCs w:val="24"/>
          <w:lang w:val="en-US"/>
        </w:rPr>
        <w:t xml:space="preserve">Note that besides the benchmark Gibrat’s model, we have a version of each model with four parameters, what makes them directly comparable in terms of adjustment performance. Indeed, taking into account over fitting in such simulation models remain an open question as (Raimbault, 2018b) puts it, and a fair model comparison is ensured with the same number of parameters. We will however consider all model version in the comparison and study absolute performance of models whatever their number of degrees of freedom. The models are implemented in Scala within a single library, and integrated into the OpenMOLE model exploration platform for exploration and calibration (Reuillon et al., 2013). Source code and results are available on the repository of the project at </w:t>
      </w:r>
      <w:r w:rsidR="005D64D5">
        <w:fldChar w:fldCharType="begin"/>
      </w:r>
      <w:r w:rsidR="005D64D5" w:rsidRPr="0064737A">
        <w:rPr>
          <w:lang w:val="en-US"/>
          <w:rPrChange w:id="53" w:author="Denise" w:date="2020-06-30T11:12:00Z">
            <w:rPr/>
          </w:rPrChange>
        </w:rPr>
        <w:instrText xml:space="preserve"> HYPERLINK "https://github.com/JusteRaimbault/UrbanGrowth" \h </w:instrText>
      </w:r>
      <w:r w:rsidR="005D64D5">
        <w:fldChar w:fldCharType="separate"/>
      </w:r>
      <w:r w:rsidRPr="00D3327B">
        <w:rPr>
          <w:rFonts w:ascii="Times New Roman" w:eastAsia="Times New Roman" w:hAnsi="Times New Roman" w:cs="Times New Roman"/>
          <w:color w:val="000000"/>
          <w:sz w:val="24"/>
          <w:szCs w:val="24"/>
          <w:u w:val="single"/>
          <w:lang w:val="en-US"/>
        </w:rPr>
        <w:t>https://github.com/JusteRaimbault/UrbanGrowth</w:t>
      </w:r>
      <w:r w:rsidR="005D64D5">
        <w:rPr>
          <w:rFonts w:ascii="Times New Roman" w:eastAsia="Times New Roman" w:hAnsi="Times New Roman" w:cs="Times New Roman"/>
          <w:color w:val="000000"/>
          <w:sz w:val="24"/>
          <w:szCs w:val="24"/>
          <w:u w:val="single"/>
          <w:lang w:val="en-US"/>
        </w:rPr>
        <w:fldChar w:fldCharType="end"/>
      </w:r>
      <w:r w:rsidRPr="00D3327B">
        <w:rPr>
          <w:rFonts w:ascii="Times New Roman" w:eastAsia="Times New Roman" w:hAnsi="Times New Roman" w:cs="Times New Roman"/>
          <w:color w:val="000000"/>
          <w:sz w:val="24"/>
          <w:szCs w:val="24"/>
          <w:lang w:val="en-US"/>
        </w:rPr>
        <w:t>.</w:t>
      </w:r>
    </w:p>
    <w:p w:rsidR="00FF31CF" w:rsidRPr="00D3327B" w:rsidRDefault="00FF31CF">
      <w:pPr>
        <w:spacing w:after="0" w:line="240" w:lineRule="auto"/>
        <w:jc w:val="both"/>
        <w:rPr>
          <w:rFonts w:ascii="Times New Roman" w:eastAsia="Times New Roman" w:hAnsi="Times New Roman" w:cs="Times New Roman"/>
          <w:sz w:val="24"/>
          <w:szCs w:val="24"/>
          <w:lang w:val="en-US"/>
        </w:rPr>
      </w:pP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We show in Fig. 5 how different dynamic models succeed in simulating the population trajectories of all cities for BRICS countries, Europe and United States. Here each model is adjusted on the GeoDiverCity dataset for each system of cities, for time spans covering 1960 to 2010 (precise dates depend on each system). Evaluating models on this dataset rather than on the GHSL database seems more relevant for these systems of cities, as data was specifically tailored for comparability and following a consistent geographical definition of urban areas with more refined estimation of their populations (Pumain et al., 2015). The model calibration procedure is the following. Cities are initialized with observed population at the first date in the dataset. Given a model and associated parameter values, populations are then simulated for each date in the dataset according to the model. The fitness is evaluated with two complementary indicators: (i) the logarithm of the total mean square error between observed and simulated populations, taken in time and for all cities; (ii) the mean square error on logarithms of observed and simulated populations taken in time and for all cities. These two indicators are complementary, because of the hierarchical nature of urban systems: considering only the mean square error will favor the adjustment on very large cities only, while considering logarithms of population will put a higher emphasis on the role of medium-sized and small cities, which must not be neglected when considering an urban system (Aveline-Dubach, 2018; Denis and </w:t>
      </w:r>
      <w:r w:rsidRPr="00D3327B">
        <w:rPr>
          <w:rFonts w:ascii="Times New Roman" w:eastAsia="Times New Roman" w:hAnsi="Times New Roman" w:cs="Times New Roman"/>
          <w:sz w:val="24"/>
          <w:szCs w:val="24"/>
          <w:lang w:val="en-US"/>
        </w:rPr>
        <w:lastRenderedPageBreak/>
        <w:t>Zerah, 2017). A multi-objective calibration algorithm (more precisely the NSGA2 algorithm), implemented in the OpenMOLE platform with a specific design to be distributed on a computation grid (Schmitt et al., 2015), was run with these two objectives for each city system and each model. The algorithm is stopped after a fixed number of steps, for which convergence was always obtained (in the sense of negligible variation in the final populations obtained).</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The curves of different color in Fig. 5 are representing the Pareto fronts, i.e. the points forming an optimization compromise between the two objectives, for each system of cities (subpanels) and each model (colors). The curves represent Pareto fronts obtained with the final generation of the genetic algorithm, corresponding to 200 simulations of each model (one point = one simulation). </w:t>
      </w:r>
      <w:del w:id="54" w:author="Denise" w:date="2020-06-30T18:10:00Z">
        <w:r w:rsidRPr="00D3327B" w:rsidDel="00AE00C6">
          <w:rPr>
            <w:rFonts w:ascii="Times New Roman" w:eastAsia="Times New Roman" w:hAnsi="Times New Roman" w:cs="Times New Roman"/>
            <w:sz w:val="24"/>
            <w:szCs w:val="24"/>
            <w:lang w:val="en-US"/>
          </w:rPr>
          <w:delText>On the whole, models</w:delText>
        </w:r>
      </w:del>
      <w:ins w:id="55" w:author="Denise" w:date="2020-06-30T18:10:00Z">
        <w:r w:rsidR="00AE00C6" w:rsidRPr="00D3327B">
          <w:rPr>
            <w:rFonts w:ascii="Times New Roman" w:eastAsia="Times New Roman" w:hAnsi="Times New Roman" w:cs="Times New Roman"/>
            <w:sz w:val="24"/>
            <w:szCs w:val="24"/>
            <w:lang w:val="en-US"/>
          </w:rPr>
          <w:t>Overall, models</w:t>
        </w:r>
      </w:ins>
      <w:r w:rsidRPr="00D3327B">
        <w:rPr>
          <w:rFonts w:ascii="Times New Roman" w:eastAsia="Times New Roman" w:hAnsi="Times New Roman" w:cs="Times New Roman"/>
          <w:sz w:val="24"/>
          <w:szCs w:val="24"/>
          <w:lang w:val="en-US"/>
        </w:rPr>
        <w:t xml:space="preserve"> with innovation and interaction are performing better for reconstructing the trajectories than the simplest stochastic model, but the patterns of fitness are very diverse. </w:t>
      </w:r>
      <w:r w:rsidRPr="00D3327B">
        <w:rPr>
          <w:rFonts w:ascii="Times New Roman" w:eastAsia="Times New Roman" w:hAnsi="Times New Roman" w:cs="Times New Roman"/>
          <w:color w:val="000000"/>
          <w:sz w:val="24"/>
          <w:szCs w:val="24"/>
          <w:lang w:val="en-US"/>
        </w:rPr>
        <w:t>In some cases such as South Africa, Russia and Europe, the full Marius model is clearly dominating all other models, since its Pareto front performs better than the Pareto fronts of other models regarding the two objectives. In these cases, economic exchanges are thus better candidates than the other processes considered to explain urban growth. These are the most mature systems among the ones under study, what would suggest a correspondence between the age of the system and the fact that its dynamics are driven by economic exchanges (furthermore whatever the political and economic system in place, since Europe and Russia before and after the fall of USSR are covered). In some cases such as China, several models are in close competition, while in the remaining cases, different models are complementary to obtain the effective Pareto front.</w:t>
      </w:r>
    </w:p>
    <w:p w:rsidR="00FF31CF" w:rsidRPr="00D3327B" w:rsidRDefault="00536969">
      <w:pPr>
        <w:jc w:val="both"/>
        <w:rPr>
          <w:lang w:val="en-US"/>
        </w:rPr>
      </w:pPr>
      <w:r w:rsidRPr="00D3327B">
        <w:rPr>
          <w:rFonts w:ascii="Times New Roman" w:eastAsia="Times New Roman" w:hAnsi="Times New Roman" w:cs="Times New Roman"/>
          <w:b/>
          <w:sz w:val="24"/>
          <w:szCs w:val="24"/>
          <w:lang w:val="en-US"/>
        </w:rPr>
        <w:t>Figure 5 Test of six dynamic models simulating urban trajectories on systems of cities at national scale</w:t>
      </w:r>
    </w:p>
    <w:p w:rsidR="00FF31CF" w:rsidRDefault="00536969">
      <w:pPr>
        <w:jc w:val="both"/>
        <w:rPr>
          <w:rFonts w:ascii="Times New Roman" w:eastAsia="Times New Roman" w:hAnsi="Times New Roman" w:cs="Times New Roman"/>
          <w:sz w:val="24"/>
          <w:szCs w:val="24"/>
        </w:rPr>
      </w:pPr>
      <w:r>
        <w:rPr>
          <w:noProof/>
          <w:lang w:eastAsia="fr-FR"/>
        </w:rPr>
        <w:drawing>
          <wp:inline distT="0" distB="0" distL="0" distR="0">
            <wp:extent cx="5760720" cy="38385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60720" cy="3838575"/>
                    </a:xfrm>
                    <a:prstGeom prst="rect">
                      <a:avLst/>
                    </a:prstGeom>
                    <a:ln/>
                  </pic:spPr>
                </pic:pic>
              </a:graphicData>
            </a:graphic>
          </wp:inline>
        </w:drawing>
      </w:r>
    </w:p>
    <w:p w:rsidR="00FF31CF" w:rsidRDefault="00FF31CF">
      <w:pPr>
        <w:jc w:val="both"/>
        <w:rPr>
          <w:rFonts w:ascii="Times New Roman" w:eastAsia="Times New Roman" w:hAnsi="Times New Roman" w:cs="Times New Roman"/>
          <w:sz w:val="24"/>
          <w:szCs w:val="24"/>
        </w:rPr>
      </w:pPr>
    </w:p>
    <w:p w:rsidR="00FF31CF" w:rsidRPr="00D3327B" w:rsidRDefault="00536969">
      <w:pPr>
        <w:jc w:val="both"/>
        <w:rPr>
          <w:lang w:val="en-US"/>
        </w:rPr>
      </w:pPr>
      <w:r w:rsidRPr="00D3327B">
        <w:rPr>
          <w:rFonts w:ascii="Times New Roman" w:eastAsia="Times New Roman" w:hAnsi="Times New Roman" w:cs="Times New Roman"/>
          <w:b/>
          <w:i/>
          <w:sz w:val="24"/>
          <w:szCs w:val="24"/>
          <w:lang w:val="en-US"/>
        </w:rPr>
        <w:lastRenderedPageBreak/>
        <w:t>Legend (common to figures 5 to 9)</w:t>
      </w:r>
      <w:r w:rsidRPr="00D3327B">
        <w:rPr>
          <w:rFonts w:ascii="Times New Roman" w:eastAsia="Times New Roman" w:hAnsi="Times New Roman" w:cs="Times New Roman"/>
          <w:i/>
          <w:sz w:val="24"/>
          <w:szCs w:val="24"/>
          <w:lang w:val="en-US"/>
        </w:rPr>
        <w:t>: two measurements of the fitness of each dynamic model (logmse= log of sum of deviations between observed and simulated populations on y axis [ensuring a better fit of the top of urban hierarchies] and mselog = sum of deviations between the logarithms of observed and simulated population of each city [ensuring a better fit for medium and smaller towns] are related on the Cartesian graph exhibiting Pareto fronts that can be compared for the seven dynamic models. The calibration of exploration models were done using genetic algorithms and computation grid with the OpenMOLE platform.</w:t>
      </w:r>
    </w:p>
    <w:p w:rsidR="00FF31CF" w:rsidRPr="00D3327B" w:rsidRDefault="00FF31CF">
      <w:pPr>
        <w:jc w:val="both"/>
        <w:rPr>
          <w:rFonts w:ascii="Times New Roman" w:eastAsia="Times New Roman" w:hAnsi="Times New Roman" w:cs="Times New Roman"/>
          <w:sz w:val="24"/>
          <w:szCs w:val="24"/>
          <w:lang w:val="en-US"/>
        </w:rPr>
      </w:pPr>
    </w:p>
    <w:p w:rsidR="00FF31CF" w:rsidRPr="00D3327B" w:rsidRDefault="00536969">
      <w:pPr>
        <w:jc w:val="both"/>
        <w:rPr>
          <w:lang w:val="en-US"/>
        </w:rPr>
      </w:pPr>
      <w:r w:rsidRPr="00D3327B">
        <w:rPr>
          <w:rFonts w:ascii="Times New Roman" w:eastAsia="Times New Roman" w:hAnsi="Times New Roman" w:cs="Times New Roman"/>
          <w:sz w:val="24"/>
          <w:szCs w:val="24"/>
          <w:lang w:val="en-US"/>
        </w:rPr>
        <w:t>We give more details on these cases where different models appear to be complementary. Fig. 6 and Fig. 7 represent contrasted patterns of the Pareto fronts in the case of India and Brazil. In the case of India, for the models shown here Gibrat’s model provide the worse predictions of urban trajectories, whatever their position in the urban hierarchy. Obviously introducing interactions, and especially physical interactions, is a necessary and major improvement for simulating the development of Indian cities of all sizes. The interaction model and its physical version (blue and light green) are the best but very close to the full innovation diffusion Favaro-pumain model (dark green). In that case, the two processes are equivalent candidates to explain urban growth. Note that we show here a zoomed region of the previous plots in Fig. 5, and that in that case the Marius economic model is outside the plot range, even dominated by the one-parameter Gibrat’s model. Several explanatory factors for this dominating role of spatial interactions in the Indian system of cities could be proposed, such as a history of a stratified urbanization due to successive colonial extraction periods, but also the capture of a long distance commerce which spans beyond the boundaries of India or its current insertion within globalized value chains.</w:t>
      </w:r>
    </w:p>
    <w:p w:rsidR="00FF31CF" w:rsidRPr="00D3327B" w:rsidRDefault="00536969">
      <w:pPr>
        <w:rPr>
          <w:lang w:val="en-US"/>
        </w:rPr>
      </w:pPr>
      <w:r w:rsidRPr="00D3327B">
        <w:rPr>
          <w:rFonts w:ascii="Times New Roman" w:eastAsia="Times New Roman" w:hAnsi="Times New Roman" w:cs="Times New Roman"/>
          <w:b/>
          <w:sz w:val="24"/>
          <w:szCs w:val="24"/>
          <w:lang w:val="en-US"/>
        </w:rPr>
        <w:lastRenderedPageBreak/>
        <w:t>Figure 6 Testing urban dynamic models on the Indian case</w:t>
      </w:r>
      <w:r>
        <w:rPr>
          <w:rFonts w:ascii="Times New Roman" w:eastAsia="Times New Roman" w:hAnsi="Times New Roman" w:cs="Times New Roman"/>
          <w:b/>
          <w:noProof/>
          <w:sz w:val="24"/>
          <w:szCs w:val="24"/>
          <w:lang w:eastAsia="fr-FR"/>
        </w:rPr>
        <w:drawing>
          <wp:inline distT="0" distB="0" distL="0" distR="0">
            <wp:extent cx="5744711" cy="4705667"/>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44711" cy="4705667"/>
                    </a:xfrm>
                    <a:prstGeom prst="rect">
                      <a:avLst/>
                    </a:prstGeom>
                    <a:ln/>
                  </pic:spPr>
                </pic:pic>
              </a:graphicData>
            </a:graphic>
          </wp:inline>
        </w:drawing>
      </w:r>
      <w:r w:rsidRPr="00D3327B">
        <w:rPr>
          <w:rFonts w:ascii="Times New Roman" w:eastAsia="Times New Roman" w:hAnsi="Times New Roman" w:cs="Times New Roman"/>
          <w:b/>
          <w:sz w:val="24"/>
          <w:szCs w:val="24"/>
          <w:lang w:val="en-US"/>
        </w:rPr>
        <w:br/>
      </w:r>
    </w:p>
    <w:p w:rsidR="00FF31CF" w:rsidRPr="00D3327B" w:rsidRDefault="00FF31CF">
      <w:pPr>
        <w:rPr>
          <w:rFonts w:ascii="Times New Roman" w:eastAsia="Times New Roman" w:hAnsi="Times New Roman" w:cs="Times New Roman"/>
          <w:sz w:val="24"/>
          <w:szCs w:val="24"/>
          <w:lang w:val="en-US"/>
        </w:rPr>
      </w:pPr>
    </w:p>
    <w:p w:rsidR="00FF31CF" w:rsidRPr="00D3327B" w:rsidRDefault="00FF31CF">
      <w:pPr>
        <w:jc w:val="both"/>
        <w:rPr>
          <w:rFonts w:ascii="Times New Roman" w:eastAsia="Times New Roman" w:hAnsi="Times New Roman" w:cs="Times New Roman"/>
          <w:sz w:val="24"/>
          <w:szCs w:val="24"/>
          <w:lang w:val="en-US"/>
        </w:rPr>
      </w:pPr>
    </w:p>
    <w:p w:rsidR="00FF31CF" w:rsidRPr="00D3327B" w:rsidRDefault="00FF31CF">
      <w:pPr>
        <w:jc w:val="both"/>
        <w:rPr>
          <w:rFonts w:ascii="Times New Roman" w:eastAsia="Times New Roman" w:hAnsi="Times New Roman" w:cs="Times New Roman"/>
          <w:sz w:val="24"/>
          <w:szCs w:val="24"/>
          <w:lang w:val="en-US"/>
        </w:rPr>
      </w:pPr>
    </w:p>
    <w:p w:rsidR="00FF31CF" w:rsidRPr="00D3327B" w:rsidRDefault="00536969">
      <w:pPr>
        <w:jc w:val="both"/>
        <w:rPr>
          <w:lang w:val="en-US"/>
        </w:rPr>
      </w:pPr>
      <w:r w:rsidRPr="00D3327B">
        <w:rPr>
          <w:rFonts w:ascii="Times New Roman" w:eastAsia="Times New Roman" w:hAnsi="Times New Roman" w:cs="Times New Roman"/>
          <w:sz w:val="24"/>
          <w:szCs w:val="24"/>
          <w:lang w:val="en-US"/>
        </w:rPr>
        <w:t>For Brazil (Fig. 7) the pattern is more complicated because multiple factors differentiate urban trajectories. The Pareto front is formed by the full Favaro-Pumain model (</w:t>
      </w:r>
      <w:r w:rsidRPr="00D3327B">
        <w:rPr>
          <w:rFonts w:ascii="Times New Roman" w:eastAsia="Times New Roman" w:hAnsi="Times New Roman" w:cs="Times New Roman"/>
          <w:i/>
          <w:sz w:val="24"/>
          <w:szCs w:val="24"/>
          <w:lang w:val="en-US"/>
        </w:rPr>
        <w:t>innovationext</w:t>
      </w:r>
      <w:r w:rsidRPr="00D3327B">
        <w:rPr>
          <w:rFonts w:ascii="Times New Roman" w:eastAsia="Times New Roman" w:hAnsi="Times New Roman" w:cs="Times New Roman"/>
          <w:sz w:val="24"/>
          <w:szCs w:val="24"/>
          <w:lang w:val="en-US"/>
        </w:rPr>
        <w:t>, dark green). The innovation model is always the best whatever the city size considered,  what could be consistent with the historical and geographical context of Brazil: innovations spilling out of the newly founded Brazilia should necessarily have impacted surroundings medium-sized towns. However, we also obtain the physical interaction model (</w:t>
      </w:r>
      <w:r w:rsidRPr="00D3327B">
        <w:rPr>
          <w:rFonts w:ascii="Times New Roman" w:eastAsia="Times New Roman" w:hAnsi="Times New Roman" w:cs="Times New Roman"/>
          <w:i/>
          <w:sz w:val="24"/>
          <w:szCs w:val="24"/>
          <w:lang w:val="en-US"/>
        </w:rPr>
        <w:t>intgibphysical</w:t>
      </w:r>
      <w:r w:rsidRPr="00D3327B">
        <w:rPr>
          <w:rFonts w:ascii="Times New Roman" w:eastAsia="Times New Roman" w:hAnsi="Times New Roman" w:cs="Times New Roman"/>
          <w:sz w:val="24"/>
          <w:szCs w:val="24"/>
          <w:lang w:val="en-US"/>
        </w:rPr>
        <w:t>, light blue) within the zoomed windows as a second Pareto front. This can be interpreted as also a good explanatory power for spatial interactions taking into account the physical terrain. In that sense,</w:t>
      </w:r>
      <w:r w:rsidRPr="00D3327B">
        <w:rPr>
          <w:rFonts w:ascii="Times New Roman" w:eastAsia="Times New Roman" w:hAnsi="Times New Roman" w:cs="Times New Roman"/>
          <w:b/>
          <w:sz w:val="24"/>
          <w:szCs w:val="24"/>
          <w:lang w:val="en-US"/>
        </w:rPr>
        <w:t xml:space="preserve"> </w:t>
      </w:r>
      <w:r w:rsidRPr="00D3327B">
        <w:rPr>
          <w:rFonts w:ascii="Times New Roman" w:eastAsia="Times New Roman" w:hAnsi="Times New Roman" w:cs="Times New Roman"/>
          <w:sz w:val="24"/>
          <w:szCs w:val="24"/>
          <w:lang w:val="en-US"/>
        </w:rPr>
        <w:t>the uneven topography of Brazil must play a role in shaping transportation networks and urban interactions, what is consistent with inequalities in extraction potential, in particular for agriculture.</w:t>
      </w:r>
    </w:p>
    <w:p w:rsidR="00FF31CF" w:rsidRPr="00D3327B" w:rsidRDefault="00FF31CF">
      <w:pPr>
        <w:rPr>
          <w:rFonts w:ascii="Times New Roman" w:eastAsia="Times New Roman" w:hAnsi="Times New Roman" w:cs="Times New Roman"/>
          <w:b/>
          <w:sz w:val="24"/>
          <w:szCs w:val="24"/>
          <w:lang w:val="en-US"/>
        </w:rPr>
      </w:pPr>
    </w:p>
    <w:p w:rsidR="00FF31CF" w:rsidRPr="00D3327B" w:rsidRDefault="00536969">
      <w:pPr>
        <w:rPr>
          <w:rFonts w:ascii="Times New Roman" w:eastAsia="Times New Roman" w:hAnsi="Times New Roman" w:cs="Times New Roman"/>
          <w:b/>
          <w:sz w:val="24"/>
          <w:szCs w:val="24"/>
          <w:lang w:val="en-US"/>
        </w:rPr>
      </w:pPr>
      <w:r w:rsidRPr="00D3327B">
        <w:rPr>
          <w:rFonts w:ascii="Times New Roman" w:eastAsia="Times New Roman" w:hAnsi="Times New Roman" w:cs="Times New Roman"/>
          <w:b/>
          <w:sz w:val="24"/>
          <w:szCs w:val="24"/>
          <w:lang w:val="en-US"/>
        </w:rPr>
        <w:t>Figure 7 Testing urban dynamic models on the Brazilian case</w:t>
      </w:r>
    </w:p>
    <w:p w:rsidR="00FF31CF" w:rsidRDefault="00536969">
      <w:pPr>
        <w:rPr>
          <w:rFonts w:ascii="Times New Roman" w:eastAsia="Times New Roman" w:hAnsi="Times New Roman" w:cs="Times New Roman"/>
          <w:b/>
          <w:sz w:val="24"/>
          <w:szCs w:val="24"/>
        </w:rPr>
      </w:pPr>
      <w:r>
        <w:rPr>
          <w:noProof/>
          <w:lang w:eastAsia="fr-FR"/>
        </w:rPr>
        <w:lastRenderedPageBreak/>
        <w:drawing>
          <wp:inline distT="0" distB="0" distL="0" distR="0">
            <wp:extent cx="5242565" cy="4286567"/>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242565" cy="4286567"/>
                    </a:xfrm>
                    <a:prstGeom prst="rect">
                      <a:avLst/>
                    </a:prstGeom>
                    <a:ln/>
                  </pic:spPr>
                </pic:pic>
              </a:graphicData>
            </a:graphic>
          </wp:inline>
        </w:drawing>
      </w:r>
    </w:p>
    <w:p w:rsidR="00FF31CF" w:rsidRDefault="00FF31CF">
      <w:pPr>
        <w:jc w:val="both"/>
        <w:rPr>
          <w:rFonts w:ascii="Times New Roman" w:eastAsia="Times New Roman" w:hAnsi="Times New Roman" w:cs="Times New Roman"/>
          <w:sz w:val="24"/>
          <w:szCs w:val="24"/>
        </w:rPr>
      </w:pPr>
    </w:p>
    <w:p w:rsidR="00FF31CF" w:rsidRPr="00D3327B" w:rsidRDefault="00536969">
      <w:pPr>
        <w:jc w:val="both"/>
        <w:rPr>
          <w:lang w:val="en-US"/>
        </w:rPr>
      </w:pPr>
      <w:r w:rsidRPr="00D3327B">
        <w:rPr>
          <w:rFonts w:ascii="Times New Roman" w:eastAsia="Times New Roman" w:hAnsi="Times New Roman" w:cs="Times New Roman"/>
          <w:sz w:val="24"/>
          <w:szCs w:val="24"/>
          <w:lang w:val="en-US"/>
        </w:rPr>
        <w:t>The case of Chinese cities is interesting, not only because of the peculiarities of the urbanization process in this rapidly urbanizing country with a still very old system of cities since a half century (Wu, 2020), but also because the complication of local sources of territorial information about urban populations (Swerts, 2013 and 2017). What emerges from Fig. 9 that represents the fitness of dynamic models is a striking quasi-equivalence between all models considered, except for the Marius model (purple) slightly dominating the other Pareto fronts when medium-sized cities are privileged. Otherwise, all models are very close to the Gibrat’s model (red). Such an “anomaly” when compared to the simulations made on all other regions of the world can be interpreted to be produced by the systematic character of the Chinese urban planning aiming at developing urban areas in a parallel way all over the Chinese urban regions. Models introducing spatial interaction produce patterns expected when geographical bottom-up processes of interaction are considered only, but they cannot anticipate highly top-down planned urban development actions.</w:t>
      </w:r>
    </w:p>
    <w:p w:rsidR="00FF31CF" w:rsidRPr="00D3327B" w:rsidRDefault="00FF31CF">
      <w:pPr>
        <w:rPr>
          <w:rFonts w:ascii="Times New Roman" w:eastAsia="Times New Roman" w:hAnsi="Times New Roman" w:cs="Times New Roman"/>
          <w:color w:val="FF0000"/>
          <w:sz w:val="24"/>
          <w:szCs w:val="24"/>
          <w:lang w:val="en-US"/>
        </w:rPr>
      </w:pPr>
    </w:p>
    <w:p w:rsidR="00FF31CF" w:rsidRPr="00D3327B" w:rsidRDefault="00FF31CF">
      <w:pPr>
        <w:rPr>
          <w:rFonts w:ascii="Times New Roman" w:eastAsia="Times New Roman" w:hAnsi="Times New Roman" w:cs="Times New Roman"/>
          <w:b/>
          <w:sz w:val="24"/>
          <w:szCs w:val="24"/>
          <w:lang w:val="en-US"/>
        </w:rPr>
      </w:pPr>
    </w:p>
    <w:p w:rsidR="00FF31CF" w:rsidRPr="00D3327B" w:rsidRDefault="00FF31CF">
      <w:pPr>
        <w:rPr>
          <w:rFonts w:ascii="Times New Roman" w:eastAsia="Times New Roman" w:hAnsi="Times New Roman" w:cs="Times New Roman"/>
          <w:b/>
          <w:sz w:val="24"/>
          <w:szCs w:val="24"/>
          <w:lang w:val="en-US"/>
        </w:rPr>
      </w:pPr>
    </w:p>
    <w:p w:rsidR="00FF31CF" w:rsidRPr="00D3327B" w:rsidRDefault="00536969">
      <w:pPr>
        <w:rPr>
          <w:lang w:val="en-US"/>
        </w:rPr>
      </w:pPr>
      <w:r w:rsidRPr="00D3327B">
        <w:rPr>
          <w:rFonts w:ascii="Times New Roman" w:eastAsia="Times New Roman" w:hAnsi="Times New Roman" w:cs="Times New Roman"/>
          <w:b/>
          <w:sz w:val="24"/>
          <w:szCs w:val="24"/>
          <w:lang w:val="en-US"/>
        </w:rPr>
        <w:t>Figure 8 Testing urban dynamic models on China</w:t>
      </w:r>
    </w:p>
    <w:p w:rsidR="00FF31CF" w:rsidRPr="00D3327B" w:rsidRDefault="00FF31CF">
      <w:pPr>
        <w:rPr>
          <w:rFonts w:ascii="Times New Roman" w:eastAsia="Times New Roman" w:hAnsi="Times New Roman" w:cs="Times New Roman"/>
          <w:b/>
          <w:sz w:val="24"/>
          <w:szCs w:val="24"/>
          <w:lang w:val="en-US"/>
        </w:rPr>
      </w:pPr>
    </w:p>
    <w:p w:rsidR="00FF31CF" w:rsidRDefault="00536969">
      <w:pPr>
        <w:rPr>
          <w:rFonts w:ascii="Times New Roman" w:eastAsia="Times New Roman" w:hAnsi="Times New Roman" w:cs="Times New Roman"/>
          <w:b/>
          <w:sz w:val="24"/>
          <w:szCs w:val="24"/>
        </w:rPr>
      </w:pPr>
      <w:r>
        <w:rPr>
          <w:noProof/>
          <w:lang w:eastAsia="fr-FR"/>
        </w:rPr>
        <w:lastRenderedPageBreak/>
        <w:drawing>
          <wp:inline distT="0" distB="0" distL="0" distR="0">
            <wp:extent cx="5277168" cy="4315497"/>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277168" cy="4315497"/>
                    </a:xfrm>
                    <a:prstGeom prst="rect">
                      <a:avLst/>
                    </a:prstGeom>
                    <a:ln/>
                  </pic:spPr>
                </pic:pic>
              </a:graphicData>
            </a:graphic>
          </wp:inline>
        </w:drawing>
      </w:r>
    </w:p>
    <w:p w:rsidR="00FF31CF" w:rsidRDefault="00FF31CF">
      <w:pPr>
        <w:rPr>
          <w:rFonts w:ascii="Times New Roman" w:eastAsia="Times New Roman" w:hAnsi="Times New Roman" w:cs="Times New Roman"/>
          <w:b/>
          <w:sz w:val="24"/>
          <w:szCs w:val="24"/>
        </w:rPr>
      </w:pP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We have also applied these models to the full set of cities in the world as documented from the GSHL data base (Fig. 9). Only such a broad coverage database, despite its potential bias, can allow applying such interaction models at this global scale, and this application thus shows the complementarity of data sources and the potentialities of GHSL. Although we can expect a larger diversity of urban trajectories at that scale because of the much contrasted demographic behavior in regions where the urban transition is achieved and those where it is still going on, this does not seem to hamper the performance of the models. Gibrat’s remain the most approximate way of predicting urban trajectories, but what emerge at that world scale is a stronger differentiation between the ability to simulate the top or the bottom of urban hierarchies. Largest cities are rather well approximated with the innovation diffusion model (green), while smaller cities are better adjusted with the Marius economic model. This would be consistent with metropolization processes implying that large global cities interact more between themselves than with their hinterland, at least for highly innovative and value-added activities. Meanwhile, on a regional scale for medium-sized cities (these interacting in smaller ranges than large cities because of the size term in the spatial interaction model), economic exchanges are driving urban growth. </w:t>
      </w:r>
    </w:p>
    <w:p w:rsidR="00FF31CF" w:rsidRPr="00D3327B" w:rsidRDefault="00FF31CF">
      <w:pPr>
        <w:jc w:val="both"/>
        <w:rPr>
          <w:rFonts w:ascii="Times New Roman" w:eastAsia="Times New Roman" w:hAnsi="Times New Roman" w:cs="Times New Roman"/>
          <w:color w:val="FF0000"/>
          <w:sz w:val="24"/>
          <w:szCs w:val="24"/>
          <w:lang w:val="en-US"/>
        </w:rPr>
      </w:pPr>
    </w:p>
    <w:p w:rsidR="00FF31CF" w:rsidRPr="00D3327B" w:rsidRDefault="00536969">
      <w:pPr>
        <w:rPr>
          <w:lang w:val="en-US"/>
        </w:rPr>
      </w:pPr>
      <w:r w:rsidRPr="00D3327B">
        <w:rPr>
          <w:rFonts w:ascii="Times New Roman" w:eastAsia="Times New Roman" w:hAnsi="Times New Roman" w:cs="Times New Roman"/>
          <w:b/>
          <w:sz w:val="24"/>
          <w:szCs w:val="24"/>
          <w:lang w:val="en-US"/>
        </w:rPr>
        <w:t>Figure 9</w:t>
      </w:r>
      <w:r w:rsidRPr="00D3327B">
        <w:rPr>
          <w:rFonts w:ascii="Times New Roman" w:eastAsia="Times New Roman" w:hAnsi="Times New Roman" w:cs="Times New Roman"/>
          <w:sz w:val="24"/>
          <w:szCs w:val="24"/>
          <w:lang w:val="en-US"/>
        </w:rPr>
        <w:t xml:space="preserve"> </w:t>
      </w:r>
      <w:r w:rsidRPr="00D3327B">
        <w:rPr>
          <w:rFonts w:ascii="Times New Roman" w:eastAsia="Times New Roman" w:hAnsi="Times New Roman" w:cs="Times New Roman"/>
          <w:b/>
          <w:sz w:val="24"/>
          <w:szCs w:val="24"/>
          <w:lang w:val="en-US"/>
        </w:rPr>
        <w:t>Test of six dynamic models simulating urban trajectories on the world system of cities (GHSL data source)</w:t>
      </w:r>
    </w:p>
    <w:p w:rsidR="00FF31CF" w:rsidRDefault="00536969">
      <w:r>
        <w:rPr>
          <w:noProof/>
          <w:lang w:eastAsia="fr-FR"/>
        </w:rPr>
        <w:lastRenderedPageBreak/>
        <w:drawing>
          <wp:inline distT="0" distB="0" distL="0" distR="0">
            <wp:extent cx="5276850" cy="431419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276850" cy="4314190"/>
                    </a:xfrm>
                    <a:prstGeom prst="rect">
                      <a:avLst/>
                    </a:prstGeom>
                    <a:ln/>
                  </pic:spPr>
                </pic:pic>
              </a:graphicData>
            </a:graphic>
          </wp:inline>
        </w:drawing>
      </w:r>
    </w:p>
    <w:p w:rsidR="00FF31CF" w:rsidRDefault="00FF31CF">
      <w:pPr>
        <w:rPr>
          <w:rFonts w:ascii="Times New Roman" w:eastAsia="Times New Roman" w:hAnsi="Times New Roman" w:cs="Times New Roman"/>
          <w:b/>
          <w:sz w:val="24"/>
          <w:szCs w:val="24"/>
        </w:rPr>
      </w:pPr>
    </w:p>
    <w:p w:rsidR="00FF31CF" w:rsidRPr="00D3327B" w:rsidRDefault="00536969">
      <w:pPr>
        <w:jc w:val="both"/>
        <w:rPr>
          <w:lang w:val="en-US"/>
        </w:rPr>
      </w:pPr>
      <w:r w:rsidRPr="00D3327B">
        <w:rPr>
          <w:rFonts w:ascii="Times New Roman" w:eastAsia="Times New Roman" w:hAnsi="Times New Roman" w:cs="Times New Roman"/>
          <w:sz w:val="24"/>
          <w:szCs w:val="24"/>
          <w:lang w:val="en-US"/>
        </w:rPr>
        <w:t>To what extent such a worldwide estimation is relevant, compared to spatial locally stationary estimations on fixed (as done before) or on variable spatial extents, remains to be investigated. We however show how such models can be applied and compared worldwide, opening research avenues towards systematic benchmarks of dynamical models for system of cities all over the world. Furthermore, we showed the complementarity of the different models, since none was dominating the others in all cases, confirming the diversity of co-evolution niches suggested before.</w:t>
      </w:r>
    </w:p>
    <w:p w:rsidR="00FF31CF" w:rsidRPr="00D3327B" w:rsidRDefault="00FF31CF">
      <w:pPr>
        <w:rPr>
          <w:rFonts w:ascii="Times New Roman" w:eastAsia="Times New Roman" w:hAnsi="Times New Roman" w:cs="Times New Roman"/>
          <w:b/>
          <w:sz w:val="24"/>
          <w:szCs w:val="24"/>
          <w:lang w:val="en-US"/>
        </w:rPr>
      </w:pPr>
    </w:p>
    <w:p w:rsidR="00FF31CF" w:rsidRDefault="00536969">
      <w:pPr>
        <w:pStyle w:val="Titre1"/>
      </w:pPr>
      <w:r>
        <w:t>6 Towards multi-scale models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 xml:space="preserve">While several applications and developments of the studies described previously will be necessary to strengthen our knowledge of evolutive urban systems, the development of new kinds of models will also be a crucial feature towards sustainable territorial governance. Following (Pumain, 2008), urban systems imply diverse processes at different scales, with upward and downward feedbacks between these. The typical scales are first the intra-urban scale (microscopic scale), implying urban stakeholders, built environment, physical artifacts; second the metropolitan scale, or mesoscopic scale, for which the important processes are the location of population, economic activities and amenities, and for which abstractions done for example in Land-use Transport (LUTI) models are good approximations to grasp urban dynamics (Wegener and Furst, 2004); and third the scale of the system of cities, or the </w:t>
      </w:r>
      <w:r w:rsidRPr="00D3327B">
        <w:rPr>
          <w:rFonts w:ascii="Times New Roman" w:eastAsia="Times New Roman" w:hAnsi="Times New Roman" w:cs="Times New Roman"/>
          <w:sz w:val="24"/>
          <w:szCs w:val="24"/>
          <w:lang w:val="en-US"/>
        </w:rPr>
        <w:lastRenderedPageBreak/>
        <w:t>macroscopic scale, for which spatial interactions and the processes described in the model we used are appropriate abstractions. This view considerably extends and details the formulation of (Berry, 1964) of cities as systems of systems. In that context, (Rozenblat and Pumain, 2018) point out that a multiscalar methodology is necessary for territorial policies, for example to be able to articulate global issues with local issues in the less contradictory way possible, with multiple and generally conflicting objectives. (Raimbault, 2019a) illustrates this by empirically studying the economic and ecological performance of European mega-urban regions with a multi-level perspective through endogenous definitions of these. Furthermore, the recent transition from relatively modular regional urban systems to a globally interconnected urban system, and possibly associated new settlement patterns such as polycentric mega-urban regions (Le Nechet, 2017), implies a need for new models to possibly understand how this transition occurs, or simulate urban dynamics after the coalescence of regional urban systems.</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An example of such multi-scalar models can be given between the mesoscopic and macroscopic scale. The macroscopic dynamics of a metropolitan area will strongly drive its internal development, for example because of population and economic flows coming from outside. This implies a downward feedback from the macroscopic urban dynamics to the mesoscopic dynamics. Reciprocally, the internal organization of a metropolitan area will influence its dynamics and insertion in the system at the macroscopic scale (whatever the dimension, for example economic performance), through positive and negative externalities such as congestion. This consists in the upward feedback. A model strongly coupling these two scales and including explicitly these two feedbacks, coupling a reaction-diffusion model of urban growth at the mesoscopic scale (Raimbault, 2018a) with the interaction model of (Raimbault, 2018b) at the macroscopic scale, has been proposed by (Raimbault, 2019b). Model exploration on synthetic systems unveils non-trivial non-linear effects of including the feedbacks, and for example intermediate optimal ranges for policy parameters influencing the level of sprawl (transit-oriented development) or the level of local aggregation (metropolization). The development of such models and their calibration on real dataset such as the GHSL dataset we used here, can become precious tools for evidence-based urban policies.</w:t>
      </w:r>
    </w:p>
    <w:p w:rsidR="00FF31CF" w:rsidRPr="00D3327B" w:rsidRDefault="00FF31CF">
      <w:pPr>
        <w:rPr>
          <w:rFonts w:ascii="Times New Roman" w:eastAsia="Times New Roman" w:hAnsi="Times New Roman" w:cs="Times New Roman"/>
          <w:sz w:val="24"/>
          <w:szCs w:val="24"/>
          <w:lang w:val="en-US"/>
        </w:rPr>
      </w:pPr>
    </w:p>
    <w:p w:rsidR="00FF31CF" w:rsidRDefault="00536969">
      <w:pPr>
        <w:pStyle w:val="Titre1"/>
      </w:pPr>
      <w:r>
        <w:t>7 Conclusion</w:t>
      </w:r>
    </w:p>
    <w:p w:rsidR="00FF31CF" w:rsidRPr="00D3327B" w:rsidRDefault="00536969">
      <w:pPr>
        <w:jc w:val="both"/>
        <w:rPr>
          <w:lang w:val="en-US"/>
        </w:rPr>
      </w:pPr>
      <w:r w:rsidRPr="00D3327B">
        <w:rPr>
          <w:rFonts w:ascii="Times New Roman" w:eastAsia="Times New Roman" w:hAnsi="Times New Roman" w:cs="Times New Roman"/>
          <w:sz w:val="24"/>
          <w:szCs w:val="24"/>
          <w:lang w:val="en-US"/>
        </w:rPr>
        <w:t>The essential point of evolutionary theory is to take into consideration the spatio-temporal dimension of the urban realm</w:t>
      </w:r>
      <w:ins w:id="56" w:author="Denise" w:date="2020-06-30T18:11:00Z">
        <w:r w:rsidR="00AE00C6">
          <w:rPr>
            <w:rFonts w:ascii="Times New Roman" w:eastAsia="Times New Roman" w:hAnsi="Times New Roman" w:cs="Times New Roman"/>
            <w:sz w:val="24"/>
            <w:szCs w:val="24"/>
            <w:lang w:val="en-US"/>
          </w:rPr>
          <w:t>.</w:t>
        </w:r>
      </w:ins>
      <w:r w:rsidRPr="00D3327B">
        <w:rPr>
          <w:rFonts w:ascii="Times New Roman" w:eastAsia="Times New Roman" w:hAnsi="Times New Roman" w:cs="Times New Roman"/>
          <w:sz w:val="24"/>
          <w:szCs w:val="24"/>
          <w:lang w:val="en-US"/>
        </w:rPr>
        <w:t xml:space="preserve"> The aim is to link the development of cities to the many and diverse interrelations that make cities, since their emergence, entities that are not isolated, but on the contrary interdependent in their evolution, to the point of constituting "systems of cities". These systems are social adapters (in the sense that they carry and induce social change), complex, multi-scalar and open. The dynamics of these systems of cities, although they must always be placed in a context of time and space, include regularities that make it partly comparable and predictable, from one system to another and for certain scales of time. It is the micro-geographical level interactions, formed by the multiple interventions of a large number of stakeholders that produce the "behaviors" of cities and city systems at meso- and macro-geographical scales, because of the complex reflexive feedbacks introduced by the practices of so diverse stakeholders. It is important for these people and institutions to be informed of such knowledge about urban dynamics, to take advantage of this collective territorial intelligence and to make the most of the important adaptations required by the ecological and social tensions </w:t>
      </w:r>
      <w:r w:rsidRPr="00D3327B">
        <w:rPr>
          <w:rFonts w:ascii="Times New Roman" w:eastAsia="Times New Roman" w:hAnsi="Times New Roman" w:cs="Times New Roman"/>
          <w:sz w:val="24"/>
          <w:szCs w:val="24"/>
          <w:lang w:val="en-US"/>
        </w:rPr>
        <w:lastRenderedPageBreak/>
        <w:t>of our time. For complex dynamics such as the one observed in urban systems, policy interventions are always difficult as they can yield unexpected and even contrary effects. The compromise between an external top-down shock and endogenous bottom-up measures is also a subtle aspect to be determined. Understanding urban dynamics and co-evolution regimes in their diversity brings indirect elements of answer to these policy issues.</w:t>
      </w:r>
    </w:p>
    <w:p w:rsidR="00FF31CF" w:rsidRDefault="00536969">
      <w:pPr>
        <w:jc w:val="both"/>
        <w:rPr>
          <w:ins w:id="57" w:author="Denise" w:date="2020-06-30T18:14:00Z"/>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What modelling of urban dynamics brings in the discussion is at first a solid confirmation about the robustness of stylized facts that are integrated within the evolut</w:t>
      </w:r>
      <w:ins w:id="58" w:author="Denise" w:date="2020-06-30T18:13:00Z">
        <w:r w:rsidR="00AE00C6">
          <w:rPr>
            <w:rFonts w:ascii="Times New Roman" w:eastAsia="Times New Roman" w:hAnsi="Times New Roman" w:cs="Times New Roman"/>
            <w:sz w:val="24"/>
            <w:szCs w:val="24"/>
            <w:lang w:val="en-US"/>
          </w:rPr>
          <w:t>ionary</w:t>
        </w:r>
      </w:ins>
      <w:del w:id="59" w:author="Denise" w:date="2020-06-30T18:13:00Z">
        <w:r w:rsidRPr="00D3327B" w:rsidDel="00AE00C6">
          <w:rPr>
            <w:rFonts w:ascii="Times New Roman" w:eastAsia="Times New Roman" w:hAnsi="Times New Roman" w:cs="Times New Roman"/>
            <w:sz w:val="24"/>
            <w:szCs w:val="24"/>
            <w:lang w:val="en-US"/>
          </w:rPr>
          <w:delText>ive</w:delText>
        </w:r>
      </w:del>
      <w:r w:rsidRPr="00D3327B">
        <w:rPr>
          <w:rFonts w:ascii="Times New Roman" w:eastAsia="Times New Roman" w:hAnsi="Times New Roman" w:cs="Times New Roman"/>
          <w:sz w:val="24"/>
          <w:szCs w:val="24"/>
          <w:lang w:val="en-US"/>
        </w:rPr>
        <w:t xml:space="preserve"> theory of urban systems. While also confirming the complementarity of processes and models it underlines the importance of the historical/political/geographical </w:t>
      </w:r>
      <w:del w:id="60" w:author="Denise" w:date="2020-06-30T18:14:00Z">
        <w:r w:rsidRPr="00D3327B" w:rsidDel="00AE00C6">
          <w:rPr>
            <w:rFonts w:ascii="Times New Roman" w:eastAsia="Times New Roman" w:hAnsi="Times New Roman" w:cs="Times New Roman"/>
            <w:sz w:val="24"/>
            <w:szCs w:val="24"/>
            <w:lang w:val="en-US"/>
          </w:rPr>
          <w:delText>context which</w:delText>
        </w:r>
      </w:del>
      <w:ins w:id="61" w:author="Denise" w:date="2020-06-30T18:14:00Z">
        <w:r w:rsidR="00AE00C6" w:rsidRPr="00D3327B">
          <w:rPr>
            <w:rFonts w:ascii="Times New Roman" w:eastAsia="Times New Roman" w:hAnsi="Times New Roman" w:cs="Times New Roman"/>
            <w:sz w:val="24"/>
            <w:szCs w:val="24"/>
            <w:lang w:val="en-US"/>
          </w:rPr>
          <w:t>context, which</w:t>
        </w:r>
      </w:ins>
      <w:r w:rsidRPr="00D3327B">
        <w:rPr>
          <w:rFonts w:ascii="Times New Roman" w:eastAsia="Times New Roman" w:hAnsi="Times New Roman" w:cs="Times New Roman"/>
          <w:sz w:val="24"/>
          <w:szCs w:val="24"/>
          <w:lang w:val="en-US"/>
        </w:rPr>
        <w:t xml:space="preserve"> produces numerous effects of path-dependency.</w:t>
      </w:r>
    </w:p>
    <w:p w:rsidR="00AE00C6" w:rsidRPr="00D3327B" w:rsidRDefault="00AE00C6">
      <w:pPr>
        <w:jc w:val="both"/>
        <w:rPr>
          <w:lang w:val="en-US"/>
        </w:rPr>
      </w:pPr>
      <w:ins w:id="62" w:author="Denise" w:date="2020-06-30T18:14:00Z">
        <w:r>
          <w:rPr>
            <w:rFonts w:ascii="Times New Roman" w:eastAsia="Times New Roman" w:hAnsi="Times New Roman" w:cs="Times New Roman"/>
            <w:sz w:val="24"/>
            <w:szCs w:val="24"/>
            <w:lang w:val="en-US"/>
          </w:rPr>
          <w:t>Of course our modeling exercise has limitations, at firs</w:t>
        </w:r>
      </w:ins>
      <w:ins w:id="63" w:author="Denise" w:date="2020-06-30T18:15:00Z">
        <w:r>
          <w:rPr>
            <w:rFonts w:ascii="Times New Roman" w:eastAsia="Times New Roman" w:hAnsi="Times New Roman" w:cs="Times New Roman"/>
            <w:sz w:val="24"/>
            <w:szCs w:val="24"/>
            <w:lang w:val="en-US"/>
          </w:rPr>
          <w:t>t</w:t>
        </w:r>
      </w:ins>
      <w:ins w:id="64" w:author="Denise" w:date="2020-06-30T18:14:00Z">
        <w:r>
          <w:rPr>
            <w:rFonts w:ascii="Times New Roman" w:eastAsia="Times New Roman" w:hAnsi="Times New Roman" w:cs="Times New Roman"/>
            <w:sz w:val="24"/>
            <w:szCs w:val="24"/>
            <w:lang w:val="en-US"/>
          </w:rPr>
          <w:t xml:space="preserve"> because </w:t>
        </w:r>
      </w:ins>
      <w:ins w:id="65" w:author="Denise" w:date="2020-06-30T18:15:00Z">
        <w:r>
          <w:rPr>
            <w:rFonts w:ascii="Times New Roman" w:eastAsia="Times New Roman" w:hAnsi="Times New Roman" w:cs="Times New Roman"/>
            <w:sz w:val="24"/>
            <w:szCs w:val="24"/>
            <w:lang w:val="en-US"/>
          </w:rPr>
          <w:t xml:space="preserve">the data at world scale in the GHS source are provided for </w:t>
        </w:r>
      </w:ins>
      <w:ins w:id="66" w:author="Denise" w:date="2020-06-30T18:16:00Z">
        <w:r w:rsidR="00B6634E">
          <w:rPr>
            <w:rFonts w:ascii="Times New Roman" w:eastAsia="Times New Roman" w:hAnsi="Times New Roman" w:cs="Times New Roman"/>
            <w:sz w:val="24"/>
            <w:szCs w:val="24"/>
            <w:lang w:val="en-US"/>
          </w:rPr>
          <w:t xml:space="preserve">1990-2015, </w:t>
        </w:r>
      </w:ins>
      <w:ins w:id="67" w:author="Denise" w:date="2020-06-30T18:15:00Z">
        <w:r>
          <w:rPr>
            <w:rFonts w:ascii="Times New Roman" w:eastAsia="Times New Roman" w:hAnsi="Times New Roman" w:cs="Times New Roman"/>
            <w:sz w:val="24"/>
            <w:szCs w:val="24"/>
            <w:lang w:val="en-US"/>
          </w:rPr>
          <w:t xml:space="preserve">a </w:t>
        </w:r>
      </w:ins>
      <w:ins w:id="68" w:author="Denise" w:date="2020-06-30T18:16:00Z">
        <w:r>
          <w:rPr>
            <w:rFonts w:ascii="Times New Roman" w:eastAsia="Times New Roman" w:hAnsi="Times New Roman" w:cs="Times New Roman"/>
            <w:sz w:val="24"/>
            <w:szCs w:val="24"/>
            <w:lang w:val="en-US"/>
          </w:rPr>
          <w:t>rather</w:t>
        </w:r>
      </w:ins>
      <w:ins w:id="69" w:author="Denise" w:date="2020-06-30T18:15:00Z">
        <w:r>
          <w:rPr>
            <w:rFonts w:ascii="Times New Roman" w:eastAsia="Times New Roman" w:hAnsi="Times New Roman" w:cs="Times New Roman"/>
            <w:sz w:val="24"/>
            <w:szCs w:val="24"/>
            <w:lang w:val="en-US"/>
          </w:rPr>
          <w:t xml:space="preserve"> </w:t>
        </w:r>
      </w:ins>
      <w:ins w:id="70" w:author="Denise" w:date="2020-06-30T18:16:00Z">
        <w:r>
          <w:rPr>
            <w:rFonts w:ascii="Times New Roman" w:eastAsia="Times New Roman" w:hAnsi="Times New Roman" w:cs="Times New Roman"/>
            <w:sz w:val="24"/>
            <w:szCs w:val="24"/>
            <w:lang w:val="en-US"/>
          </w:rPr>
          <w:t xml:space="preserve">short period </w:t>
        </w:r>
        <w:r w:rsidR="00B6634E">
          <w:rPr>
            <w:rFonts w:ascii="Times New Roman" w:eastAsia="Times New Roman" w:hAnsi="Times New Roman" w:cs="Times New Roman"/>
            <w:sz w:val="24"/>
            <w:szCs w:val="24"/>
            <w:lang w:val="en-US"/>
          </w:rPr>
          <w:t xml:space="preserve">for the temporal scale of cities dynamics. </w:t>
        </w:r>
      </w:ins>
      <w:ins w:id="71" w:author="Denise" w:date="2020-06-30T18:17:00Z">
        <w:r w:rsidR="00B6634E">
          <w:rPr>
            <w:rFonts w:ascii="Times New Roman" w:eastAsia="Times New Roman" w:hAnsi="Times New Roman" w:cs="Times New Roman"/>
            <w:sz w:val="24"/>
            <w:szCs w:val="24"/>
            <w:lang w:val="en-US"/>
          </w:rPr>
          <w:t>Second, there are wide uncertainties attached to the quality and full comparability of the</w:t>
        </w:r>
      </w:ins>
      <w:ins w:id="72" w:author="Denise" w:date="2020-06-30T18:18:00Z">
        <w:r w:rsidR="00B6634E">
          <w:rPr>
            <w:rFonts w:ascii="Times New Roman" w:eastAsia="Times New Roman" w:hAnsi="Times New Roman" w:cs="Times New Roman"/>
            <w:sz w:val="24"/>
            <w:szCs w:val="24"/>
            <w:lang w:val="en-US"/>
          </w:rPr>
          <w:t>se</w:t>
        </w:r>
      </w:ins>
      <w:ins w:id="73" w:author="Denise" w:date="2020-06-30T18:17:00Z">
        <w:r w:rsidR="00B6634E">
          <w:rPr>
            <w:rFonts w:ascii="Times New Roman" w:eastAsia="Times New Roman" w:hAnsi="Times New Roman" w:cs="Times New Roman"/>
            <w:sz w:val="24"/>
            <w:szCs w:val="24"/>
            <w:lang w:val="en-US"/>
          </w:rPr>
          <w:t xml:space="preserve"> data that have not yet been tested in a large number of studies. </w:t>
        </w:r>
      </w:ins>
      <w:ins w:id="74" w:author="Denise" w:date="2020-06-30T18:18:00Z">
        <w:r w:rsidR="00B6634E">
          <w:rPr>
            <w:rFonts w:ascii="Times New Roman" w:eastAsia="Times New Roman" w:hAnsi="Times New Roman" w:cs="Times New Roman"/>
            <w:sz w:val="24"/>
            <w:szCs w:val="24"/>
            <w:lang w:val="en-US"/>
          </w:rPr>
          <w:t xml:space="preserve">Third, and this is not the least critical point, the modeling approach at </w:t>
        </w:r>
      </w:ins>
      <w:ins w:id="75" w:author="Denise" w:date="2020-06-30T18:19:00Z">
        <w:r w:rsidR="00B6634E">
          <w:rPr>
            <w:rFonts w:ascii="Times New Roman" w:eastAsia="Times New Roman" w:hAnsi="Times New Roman" w:cs="Times New Roman"/>
            <w:sz w:val="24"/>
            <w:szCs w:val="24"/>
            <w:lang w:val="en-US"/>
          </w:rPr>
          <w:t>the scale of large regions can only provide insights about the most probable trends. This may improve the capability of urban planners</w:t>
        </w:r>
      </w:ins>
      <w:ins w:id="76" w:author="Denise" w:date="2020-06-30T18:20:00Z">
        <w:r w:rsidR="00B6634E">
          <w:rPr>
            <w:rFonts w:ascii="Times New Roman" w:eastAsia="Times New Roman" w:hAnsi="Times New Roman" w:cs="Times New Roman"/>
            <w:sz w:val="24"/>
            <w:szCs w:val="24"/>
            <w:lang w:val="en-US"/>
          </w:rPr>
          <w:t xml:space="preserve"> to decide about their latitude of maneuver such as compared with previous periods and other cities</w:t>
        </w:r>
      </w:ins>
      <w:ins w:id="77" w:author="Denise" w:date="2020-06-30T18:22:00Z">
        <w:r w:rsidR="00B6634E">
          <w:rPr>
            <w:rFonts w:ascii="Times New Roman" w:eastAsia="Times New Roman" w:hAnsi="Times New Roman" w:cs="Times New Roman"/>
            <w:sz w:val="24"/>
            <w:szCs w:val="24"/>
            <w:lang w:val="en-US"/>
          </w:rPr>
          <w:t xml:space="preserve">. However, </w:t>
        </w:r>
      </w:ins>
      <w:ins w:id="78" w:author="Denise" w:date="2020-06-30T18:20:00Z">
        <w:r w:rsidR="00B6634E">
          <w:rPr>
            <w:rFonts w:ascii="Times New Roman" w:eastAsia="Times New Roman" w:hAnsi="Times New Roman" w:cs="Times New Roman"/>
            <w:sz w:val="24"/>
            <w:szCs w:val="24"/>
            <w:lang w:val="en-US"/>
          </w:rPr>
          <w:t xml:space="preserve">it is only a </w:t>
        </w:r>
      </w:ins>
      <w:ins w:id="79" w:author="Denise" w:date="2020-06-30T18:21:00Z">
        <w:r w:rsidR="00B6634E">
          <w:rPr>
            <w:rFonts w:ascii="Times New Roman" w:eastAsia="Times New Roman" w:hAnsi="Times New Roman" w:cs="Times New Roman"/>
            <w:sz w:val="24"/>
            <w:szCs w:val="24"/>
            <w:lang w:val="en-US"/>
          </w:rPr>
          <w:t xml:space="preserve">small </w:t>
        </w:r>
      </w:ins>
      <w:ins w:id="80" w:author="Denise" w:date="2020-06-30T18:20:00Z">
        <w:r w:rsidR="00B6634E">
          <w:rPr>
            <w:rFonts w:ascii="Times New Roman" w:eastAsia="Times New Roman" w:hAnsi="Times New Roman" w:cs="Times New Roman"/>
            <w:sz w:val="24"/>
            <w:szCs w:val="24"/>
            <w:lang w:val="en-US"/>
          </w:rPr>
          <w:t>part of the knowledge that is necessary for finalizing their decision.</w:t>
        </w:r>
      </w:ins>
    </w:p>
    <w:p w:rsidR="00FF31CF" w:rsidRPr="00D3327B" w:rsidRDefault="00B6634E">
      <w:pPr>
        <w:jc w:val="both"/>
        <w:rPr>
          <w:lang w:val="en-US"/>
        </w:rPr>
      </w:pPr>
      <w:ins w:id="81" w:author="Denise" w:date="2020-06-30T18:22:00Z">
        <w:r>
          <w:rPr>
            <w:rFonts w:ascii="Times New Roman" w:eastAsia="Times New Roman" w:hAnsi="Times New Roman" w:cs="Times New Roman"/>
            <w:sz w:val="24"/>
            <w:szCs w:val="24"/>
            <w:lang w:val="en-US"/>
          </w:rPr>
          <w:t>Regarding further development for improving that knowledge, m</w:t>
        </w:r>
      </w:ins>
      <w:del w:id="82" w:author="Denise" w:date="2020-06-30T18:22:00Z">
        <w:r w:rsidR="00536969" w:rsidRPr="00D3327B" w:rsidDel="00B6634E">
          <w:rPr>
            <w:rFonts w:ascii="Times New Roman" w:eastAsia="Times New Roman" w:hAnsi="Times New Roman" w:cs="Times New Roman"/>
            <w:sz w:val="24"/>
            <w:szCs w:val="24"/>
            <w:lang w:val="en-US"/>
          </w:rPr>
          <w:delText>M</w:delText>
        </w:r>
      </w:del>
      <w:r w:rsidR="00536969" w:rsidRPr="00D3327B">
        <w:rPr>
          <w:rFonts w:ascii="Times New Roman" w:eastAsia="Times New Roman" w:hAnsi="Times New Roman" w:cs="Times New Roman"/>
          <w:sz w:val="24"/>
          <w:szCs w:val="24"/>
          <w:lang w:val="en-US"/>
        </w:rPr>
        <w:t xml:space="preserve">any questions remain open, as how to link urban scaling and dynamic models, how to define endogenously consistent urban systems, and how to develop data-driven multiscale models. However, a few messages can be conveyed towards citizens and practitioners: (i) there is </w:t>
      </w:r>
      <w:ins w:id="83" w:author="Denise" w:date="2020-06-30T18:23:00Z">
        <w:r>
          <w:rPr>
            <w:rFonts w:ascii="Times New Roman" w:eastAsia="Times New Roman" w:hAnsi="Times New Roman" w:cs="Times New Roman"/>
            <w:sz w:val="24"/>
            <w:szCs w:val="24"/>
            <w:lang w:val="en-US"/>
          </w:rPr>
          <w:t xml:space="preserve">a </w:t>
        </w:r>
      </w:ins>
      <w:bookmarkStart w:id="84" w:name="_GoBack"/>
      <w:bookmarkEnd w:id="84"/>
      <w:r w:rsidR="00536969" w:rsidRPr="00D3327B">
        <w:rPr>
          <w:rFonts w:ascii="Times New Roman" w:eastAsia="Times New Roman" w:hAnsi="Times New Roman" w:cs="Times New Roman"/>
          <w:sz w:val="24"/>
          <w:szCs w:val="24"/>
          <w:lang w:val="en-US"/>
        </w:rPr>
        <w:t>statistical predictability of city growth and size on short time periods; (ii) largest metropolises are not “monstruopolises” but “normal” products of the urbanization process in their particular territorial conditions; iii) proactive adaptive strategies are necessary (through imitation, or anticipation and risk) for maintaining every city updating within a context that remain too often conceived as a rivalry or competition but that should more and more evolve towards emulation, according to a concept of co-opetition. We can have confidence in the future of cities because of the well observed robustness and sustainability of systems of cities, and the wide variations in their organization and evolution remind us about the fact that there are no norms nor any optimum in the territorial, social and cultural design of cities. Their diversity demonstrates the viability of different ways of being urban, and perhaps is a guarantee of the sustainability of the systems that they construct at the world scale.</w:t>
      </w:r>
    </w:p>
    <w:p w:rsidR="00FF31CF" w:rsidRPr="00D3327B" w:rsidRDefault="00FF31CF">
      <w:pPr>
        <w:spacing w:after="0" w:line="240" w:lineRule="auto"/>
        <w:rPr>
          <w:rFonts w:ascii="Times New Roman" w:eastAsia="Times New Roman" w:hAnsi="Times New Roman" w:cs="Times New Roman"/>
          <w:color w:val="FF0000"/>
          <w:sz w:val="24"/>
          <w:szCs w:val="24"/>
          <w:lang w:val="en-US"/>
        </w:rPr>
      </w:pPr>
    </w:p>
    <w:p w:rsidR="00FF31CF" w:rsidRDefault="00536969">
      <w:pPr>
        <w:pStyle w:val="Titre1"/>
      </w:pPr>
      <w:r>
        <w:rPr>
          <w:rFonts w:ascii="Times New Roman" w:eastAsia="Times New Roman" w:hAnsi="Times New Roman" w:cs="Times New Roman"/>
        </w:rPr>
        <w:t>Acknowledgments</w:t>
      </w:r>
    </w:p>
    <w:p w:rsidR="00FF31CF" w:rsidRPr="00D3327B" w:rsidRDefault="00536969">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en-US"/>
        </w:rPr>
      </w:pPr>
      <w:r w:rsidRPr="00D3327B">
        <w:rPr>
          <w:rFonts w:ascii="Times New Roman" w:eastAsia="Times New Roman" w:hAnsi="Times New Roman" w:cs="Times New Roman"/>
          <w:color w:val="000000"/>
          <w:sz w:val="24"/>
          <w:szCs w:val="24"/>
          <w:lang w:val="en-US"/>
        </w:rPr>
        <w:t xml:space="preserve">Results obtained in this paper were computed on the vo.complex-system.eu virtual organization of the European Grid Infrastructure (http://www.egi.eu). We thank the European Grid Infrastructure and its supporting National Grid Initiatives (France-Grilles in particular) for providing the technical support and infrastructure. </w:t>
      </w:r>
    </w:p>
    <w:p w:rsidR="00FF31CF" w:rsidRPr="00D3327B" w:rsidRDefault="00FF31CF">
      <w:pPr>
        <w:spacing w:after="0" w:line="240" w:lineRule="auto"/>
        <w:rPr>
          <w:rFonts w:ascii="Times New Roman" w:eastAsia="Times New Roman" w:hAnsi="Times New Roman" w:cs="Times New Roman"/>
          <w:color w:val="FF0000"/>
          <w:sz w:val="24"/>
          <w:szCs w:val="24"/>
          <w:lang w:val="en-US"/>
        </w:rPr>
      </w:pPr>
    </w:p>
    <w:p w:rsidR="00FF31CF" w:rsidRDefault="00536969">
      <w:pPr>
        <w:pStyle w:val="Titre1"/>
      </w:pPr>
      <w:r>
        <w:rPr>
          <w:rFonts w:ascii="Times New Roman" w:eastAsia="Times New Roman" w:hAnsi="Times New Roman" w:cs="Times New Roman"/>
        </w:rPr>
        <w:lastRenderedPageBreak/>
        <w:t>References</w:t>
      </w:r>
    </w:p>
    <w:p w:rsidR="00FF31CF" w:rsidRPr="00D3327B" w:rsidRDefault="00536969">
      <w:pPr>
        <w:pBdr>
          <w:top w:val="nil"/>
          <w:left w:val="nil"/>
          <w:bottom w:val="nil"/>
          <w:right w:val="nil"/>
          <w:between w:val="nil"/>
        </w:pBdr>
        <w:spacing w:after="140" w:line="288" w:lineRule="auto"/>
        <w:jc w:val="both"/>
        <w:rPr>
          <w:color w:val="222222"/>
          <w:lang w:val="en-US"/>
        </w:rPr>
      </w:pPr>
      <w:r w:rsidRPr="00D3327B">
        <w:rPr>
          <w:rFonts w:ascii="Times New Roman" w:eastAsia="Times New Roman" w:hAnsi="Times New Roman" w:cs="Times New Roman"/>
          <w:color w:val="222222"/>
          <w:sz w:val="24"/>
          <w:szCs w:val="24"/>
          <w:lang w:val="en-US"/>
        </w:rPr>
        <w:t>Arcaute, E., Hatna, E., Ferguson, P., Youn, H., Johansson, A., &amp; Batty, M. (2015). Constructing cities, deconstructing scaling laws. </w:t>
      </w:r>
      <w:r w:rsidRPr="00D3327B">
        <w:rPr>
          <w:rFonts w:ascii="Times New Roman" w:eastAsia="Times New Roman" w:hAnsi="Times New Roman" w:cs="Times New Roman"/>
          <w:i/>
          <w:color w:val="222222"/>
          <w:sz w:val="24"/>
          <w:szCs w:val="24"/>
          <w:lang w:val="en-US"/>
        </w:rPr>
        <w:t>Journal of The Royal Society Interface</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12</w:t>
      </w:r>
      <w:r w:rsidRPr="00D3327B">
        <w:rPr>
          <w:rFonts w:ascii="Times New Roman" w:eastAsia="Times New Roman" w:hAnsi="Times New Roman" w:cs="Times New Roman"/>
          <w:color w:val="222222"/>
          <w:sz w:val="24"/>
          <w:szCs w:val="24"/>
          <w:lang w:val="en-US"/>
        </w:rPr>
        <w:t>(102), 20140745.</w:t>
      </w:r>
    </w:p>
    <w:p w:rsidR="00FF31CF" w:rsidRPr="00D3327B" w:rsidRDefault="00536969">
      <w:pPr>
        <w:pBdr>
          <w:top w:val="nil"/>
          <w:left w:val="nil"/>
          <w:bottom w:val="nil"/>
          <w:right w:val="nil"/>
          <w:between w:val="nil"/>
        </w:pBdr>
        <w:spacing w:after="140" w:line="288" w:lineRule="auto"/>
        <w:jc w:val="both"/>
        <w:rPr>
          <w:lang w:val="en-US"/>
        </w:rPr>
      </w:pPr>
      <w:r w:rsidRPr="00D3327B">
        <w:rPr>
          <w:rFonts w:ascii="Times New Roman" w:eastAsia="Times New Roman" w:hAnsi="Times New Roman" w:cs="Times New Roman"/>
          <w:color w:val="222222"/>
          <w:sz w:val="24"/>
          <w:szCs w:val="24"/>
          <w:lang w:val="en-US"/>
        </w:rPr>
        <w:t xml:space="preserve">Arcaute, E. and Hatna, E. (2020). Scaling laws: insights and limitations, in Pumain D. (ed) </w:t>
      </w:r>
      <w:r w:rsidRPr="00D3327B">
        <w:rPr>
          <w:rFonts w:ascii="Times New Roman" w:eastAsia="Times New Roman" w:hAnsi="Times New Roman" w:cs="Times New Roman"/>
          <w:i/>
          <w:color w:val="222222"/>
          <w:sz w:val="24"/>
          <w:szCs w:val="24"/>
          <w:lang w:val="en-US"/>
        </w:rPr>
        <w:t>Theories and models of urbanization</w:t>
      </w:r>
      <w:r w:rsidRPr="00D3327B">
        <w:rPr>
          <w:rFonts w:ascii="Times New Roman" w:eastAsia="Times New Roman" w:hAnsi="Times New Roman" w:cs="Times New Roman"/>
          <w:color w:val="222222"/>
          <w:sz w:val="24"/>
          <w:szCs w:val="24"/>
          <w:lang w:val="en-US"/>
        </w:rPr>
        <w:t>. Springer, 45-66.</w:t>
      </w:r>
    </w:p>
    <w:p w:rsidR="00FF31CF" w:rsidRPr="00D3327B" w:rsidRDefault="00536969">
      <w:pPr>
        <w:jc w:val="both"/>
        <w:rPr>
          <w:color w:val="222222"/>
          <w:lang w:val="en-US"/>
        </w:rPr>
      </w:pPr>
      <w:r w:rsidRPr="00D3327B">
        <w:rPr>
          <w:rFonts w:ascii="Times New Roman" w:eastAsia="Times New Roman" w:hAnsi="Times New Roman" w:cs="Times New Roman"/>
          <w:color w:val="222222"/>
          <w:sz w:val="24"/>
          <w:szCs w:val="24"/>
          <w:lang w:val="en-US"/>
        </w:rPr>
        <w:t>Aveline-Dubach, N. (2018). Pathways of sustainable urban development across China: The cases of Hangzhou, Datong and Zhuhai.</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color w:val="222222"/>
          <w:sz w:val="24"/>
          <w:szCs w:val="24"/>
          <w:lang w:val="en-US"/>
        </w:rPr>
        <w:t>Bedau, M. A. (2003). Artificial life: organization, adaptation and complexity from the bottom up. </w:t>
      </w:r>
      <w:r w:rsidRPr="00D3327B">
        <w:rPr>
          <w:rFonts w:ascii="Times New Roman" w:eastAsia="Times New Roman" w:hAnsi="Times New Roman" w:cs="Times New Roman"/>
          <w:i/>
          <w:color w:val="222222"/>
          <w:sz w:val="24"/>
          <w:szCs w:val="24"/>
          <w:lang w:val="en-US"/>
        </w:rPr>
        <w:t>Trends in cognitive sciences</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7</w:t>
      </w:r>
      <w:r w:rsidRPr="00D3327B">
        <w:rPr>
          <w:rFonts w:ascii="Times New Roman" w:eastAsia="Times New Roman" w:hAnsi="Times New Roman" w:cs="Times New Roman"/>
          <w:color w:val="222222"/>
          <w:sz w:val="24"/>
          <w:szCs w:val="24"/>
          <w:lang w:val="en-US"/>
        </w:rPr>
        <w:t>(11), 505-512.</w:t>
      </w:r>
    </w:p>
    <w:p w:rsidR="00FF31CF" w:rsidRPr="00D3327B" w:rsidRDefault="00536969">
      <w:pPr>
        <w:jc w:val="both"/>
        <w:rPr>
          <w:rFonts w:ascii="Times New Roman" w:eastAsia="Times New Roman" w:hAnsi="Times New Roman" w:cs="Times New Roman"/>
          <w:color w:val="222222"/>
          <w:sz w:val="24"/>
          <w:szCs w:val="24"/>
          <w:lang w:val="en-US"/>
        </w:rPr>
      </w:pPr>
      <w:r w:rsidRPr="00D3327B">
        <w:rPr>
          <w:rFonts w:ascii="Times New Roman" w:eastAsia="Times New Roman" w:hAnsi="Times New Roman" w:cs="Times New Roman"/>
          <w:color w:val="222222"/>
          <w:sz w:val="24"/>
          <w:szCs w:val="24"/>
          <w:lang w:val="en-US"/>
        </w:rPr>
        <w:t>Berry, B. J. (1964). Cities as systems within systems of cities. </w:t>
      </w:r>
      <w:r w:rsidRPr="00D3327B">
        <w:rPr>
          <w:rFonts w:ascii="Times New Roman" w:eastAsia="Times New Roman" w:hAnsi="Times New Roman" w:cs="Times New Roman"/>
          <w:i/>
          <w:color w:val="222222"/>
          <w:sz w:val="24"/>
          <w:szCs w:val="24"/>
          <w:lang w:val="en-US"/>
        </w:rPr>
        <w:t>Papers in regional science</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13</w:t>
      </w:r>
      <w:r w:rsidRPr="00D3327B">
        <w:rPr>
          <w:rFonts w:ascii="Times New Roman" w:eastAsia="Times New Roman" w:hAnsi="Times New Roman" w:cs="Times New Roman"/>
          <w:color w:val="222222"/>
          <w:sz w:val="24"/>
          <w:szCs w:val="24"/>
          <w:lang w:val="en-US"/>
        </w:rPr>
        <w:t>(1), 146-163.</w:t>
      </w:r>
    </w:p>
    <w:p w:rsidR="00FF31CF" w:rsidRDefault="00536969">
      <w:pPr>
        <w:jc w:val="both"/>
        <w:rPr>
          <w:rFonts w:ascii="Times New Roman" w:eastAsia="Times New Roman" w:hAnsi="Times New Roman" w:cs="Times New Roman"/>
          <w:sz w:val="24"/>
          <w:szCs w:val="24"/>
        </w:rPr>
      </w:pPr>
      <w:r w:rsidRPr="00D3327B">
        <w:rPr>
          <w:rFonts w:ascii="Times New Roman" w:eastAsia="Times New Roman" w:hAnsi="Times New Roman" w:cs="Times New Roman"/>
          <w:color w:val="222222"/>
          <w:sz w:val="24"/>
          <w:szCs w:val="24"/>
          <w:lang w:val="en-US"/>
        </w:rPr>
        <w:t>Broido, A. D., &amp; Clauset, A. (2019). Scale-free networks are rare. </w:t>
      </w:r>
      <w:r>
        <w:rPr>
          <w:rFonts w:ascii="Times New Roman" w:eastAsia="Times New Roman" w:hAnsi="Times New Roman" w:cs="Times New Roman"/>
          <w:i/>
          <w:color w:val="222222"/>
          <w:sz w:val="24"/>
          <w:szCs w:val="24"/>
        </w:rPr>
        <w:t>Nature communications</w:t>
      </w:r>
      <w:r>
        <w:rPr>
          <w:rFonts w:ascii="Times New Roman" w:eastAsia="Times New Roman" w:hAnsi="Times New Roman" w:cs="Times New Roman"/>
          <w:color w:val="222222"/>
          <w:sz w:val="24"/>
          <w:szCs w:val="24"/>
        </w:rPr>
        <w:t>, </w:t>
      </w:r>
      <w:r>
        <w:rPr>
          <w:rFonts w:ascii="Times New Roman" w:eastAsia="Times New Roman" w:hAnsi="Times New Roman" w:cs="Times New Roman"/>
          <w:i/>
          <w:color w:val="222222"/>
          <w:sz w:val="24"/>
          <w:szCs w:val="24"/>
        </w:rPr>
        <w:t>10</w:t>
      </w:r>
      <w:r>
        <w:rPr>
          <w:rFonts w:ascii="Times New Roman" w:eastAsia="Times New Roman" w:hAnsi="Times New Roman" w:cs="Times New Roman"/>
          <w:color w:val="222222"/>
          <w:sz w:val="24"/>
          <w:szCs w:val="24"/>
        </w:rPr>
        <w:t>(1), 1017.</w:t>
      </w:r>
    </w:p>
    <w:p w:rsidR="00FF31CF" w:rsidRDefault="0053696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Bretagnolle A. 1999, </w:t>
      </w:r>
      <w:r>
        <w:rPr>
          <w:rFonts w:ascii="Times New Roman" w:eastAsia="Times New Roman" w:hAnsi="Times New Roman" w:cs="Times New Roman"/>
          <w:i/>
          <w:sz w:val="24"/>
          <w:szCs w:val="24"/>
        </w:rPr>
        <w:t>Les systèmes de villes dans l’espace-temps : effets de l’accroissement de la vitesse des déplacements sur la taille et l’espacement des villes</w:t>
      </w:r>
      <w:r>
        <w:rPr>
          <w:rFonts w:ascii="Times New Roman" w:eastAsia="Times New Roman" w:hAnsi="Times New Roman" w:cs="Times New Roman"/>
          <w:sz w:val="24"/>
          <w:szCs w:val="24"/>
        </w:rPr>
        <w:t>, Université Paris I Panthéon-Sorbonne, Thèse de doctorat.</w:t>
      </w:r>
    </w:p>
    <w:p w:rsidR="00FF31CF" w:rsidRPr="00D3327B" w:rsidRDefault="00536969">
      <w:pPr>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 xml:space="preserve">Bretagnolle A., Pumain D., Rozenblat C. 1998, Space-time contraction and the dynamics of urban systems, </w:t>
      </w:r>
      <w:r w:rsidRPr="00D3327B">
        <w:rPr>
          <w:rFonts w:ascii="Times New Roman" w:eastAsia="Times New Roman" w:hAnsi="Times New Roman" w:cs="Times New Roman"/>
          <w:i/>
          <w:sz w:val="24"/>
          <w:szCs w:val="24"/>
          <w:lang w:val="en-US"/>
        </w:rPr>
        <w:t>Cybergeo : European Journal of Geography</w:t>
      </w:r>
      <w:r w:rsidRPr="00D3327B">
        <w:rPr>
          <w:rFonts w:ascii="Times New Roman" w:eastAsia="Times New Roman" w:hAnsi="Times New Roman" w:cs="Times New Roman"/>
          <w:sz w:val="24"/>
          <w:szCs w:val="24"/>
          <w:lang w:val="en-US"/>
        </w:rPr>
        <w:t xml:space="preserve"> , 61.</w:t>
      </w:r>
    </w:p>
    <w:p w:rsidR="00FF31CF" w:rsidRDefault="005369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Bretagnolle A., Pumain D., Vacchiani-Marcuzzo C. 2007, Les formes des systèmes de villes dans le monde, in Mattéi M.-F., Pumain D. (dir) : </w:t>
      </w:r>
      <w:r>
        <w:rPr>
          <w:rFonts w:ascii="Times New Roman" w:eastAsia="Times New Roman" w:hAnsi="Times New Roman" w:cs="Times New Roman"/>
          <w:i/>
          <w:sz w:val="24"/>
          <w:szCs w:val="24"/>
        </w:rPr>
        <w:t>Données urbaines,</w:t>
      </w:r>
      <w:r>
        <w:rPr>
          <w:rFonts w:ascii="Times New Roman" w:eastAsia="Times New Roman" w:hAnsi="Times New Roman" w:cs="Times New Roman"/>
          <w:sz w:val="24"/>
          <w:szCs w:val="24"/>
        </w:rPr>
        <w:t xml:space="preserve"> 5, 301-314.</w:t>
      </w:r>
    </w:p>
    <w:p w:rsidR="00FF31CF" w:rsidRPr="00D3327B" w:rsidRDefault="00536969">
      <w:pPr>
        <w:spacing w:after="0" w:line="240" w:lineRule="auto"/>
        <w:rPr>
          <w:lang w:val="en-US"/>
        </w:rPr>
      </w:pPr>
      <w:r w:rsidRPr="00D3327B">
        <w:rPr>
          <w:rFonts w:ascii="Times New Roman" w:eastAsia="Times New Roman" w:hAnsi="Times New Roman" w:cs="Times New Roman"/>
          <w:color w:val="222222"/>
          <w:sz w:val="24"/>
          <w:szCs w:val="24"/>
          <w:lang w:val="en-US"/>
        </w:rPr>
        <w:t>Corral, A., Udina, F., &amp; Arcaute, E. (2019). Truncated lognormal distributions and scaling in the size of naturally defined population clusters. </w:t>
      </w:r>
      <w:r w:rsidRPr="00D3327B">
        <w:rPr>
          <w:rFonts w:ascii="Times New Roman" w:eastAsia="Times New Roman" w:hAnsi="Times New Roman" w:cs="Times New Roman"/>
          <w:i/>
          <w:color w:val="222222"/>
          <w:sz w:val="24"/>
          <w:szCs w:val="24"/>
          <w:lang w:val="en-US"/>
        </w:rPr>
        <w:t>arXiv preprint arXiv:1910.01036</w:t>
      </w:r>
      <w:r w:rsidRPr="00D3327B">
        <w:rPr>
          <w:rFonts w:ascii="Times New Roman" w:eastAsia="Times New Roman" w:hAnsi="Times New Roman" w:cs="Times New Roman"/>
          <w:color w:val="222222"/>
          <w:sz w:val="24"/>
          <w:szCs w:val="24"/>
          <w:lang w:val="en-US"/>
        </w:rPr>
        <w:t>.</w:t>
      </w:r>
    </w:p>
    <w:p w:rsidR="00FF31CF" w:rsidRPr="00D3327B" w:rsidRDefault="00FF31CF">
      <w:pPr>
        <w:spacing w:after="0" w:line="240" w:lineRule="auto"/>
        <w:rPr>
          <w:rFonts w:ascii="Times New Roman" w:eastAsia="Times New Roman" w:hAnsi="Times New Roman" w:cs="Times New Roman"/>
          <w:color w:val="222222"/>
          <w:lang w:val="en-US"/>
        </w:rPr>
      </w:pPr>
    </w:p>
    <w:p w:rsidR="00FF31CF" w:rsidRDefault="0053696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Cottineau, C. (2014). </w:t>
      </w:r>
      <w:r>
        <w:rPr>
          <w:rFonts w:ascii="Times New Roman" w:eastAsia="Times New Roman" w:hAnsi="Times New Roman" w:cs="Times New Roman"/>
          <w:i/>
          <w:color w:val="222222"/>
          <w:sz w:val="24"/>
          <w:szCs w:val="24"/>
        </w:rPr>
        <w:t>L'évolution des villes dans l'espace post-soviétique. Observation et modélisations</w:t>
      </w:r>
      <w:r>
        <w:rPr>
          <w:rFonts w:ascii="Times New Roman" w:eastAsia="Times New Roman" w:hAnsi="Times New Roman" w:cs="Times New Roman"/>
          <w:color w:val="222222"/>
          <w:sz w:val="24"/>
          <w:szCs w:val="24"/>
        </w:rPr>
        <w:t> (Doctoral dissertation).</w:t>
      </w:r>
    </w:p>
    <w:p w:rsidR="00FF31CF" w:rsidRDefault="00FF31CF">
      <w:pPr>
        <w:spacing w:after="0" w:line="240" w:lineRule="auto"/>
        <w:rPr>
          <w:rFonts w:ascii="Times New Roman" w:eastAsia="Times New Roman" w:hAnsi="Times New Roman" w:cs="Times New Roman"/>
          <w:sz w:val="24"/>
          <w:szCs w:val="24"/>
        </w:rPr>
      </w:pPr>
    </w:p>
    <w:p w:rsidR="00FF31CF" w:rsidRDefault="00536969">
      <w:pPr>
        <w:spacing w:after="0" w:line="240" w:lineRule="auto"/>
      </w:pPr>
      <w:r>
        <w:rPr>
          <w:rFonts w:ascii="Times New Roman" w:eastAsia="Times New Roman" w:hAnsi="Times New Roman" w:cs="Times New Roman"/>
          <w:sz w:val="24"/>
          <w:szCs w:val="24"/>
        </w:rPr>
        <w:t xml:space="preserve">Cottineau, C. (2017). MetaZipf. A dynamic meta-analysis of city size distributions. </w:t>
      </w:r>
      <w:r>
        <w:rPr>
          <w:rFonts w:ascii="Times New Roman" w:eastAsia="Times New Roman" w:hAnsi="Times New Roman" w:cs="Times New Roman"/>
          <w:i/>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w:t>
      </w:r>
      <w:r>
        <w:rPr>
          <w:rFonts w:ascii="Times New Roman" w:eastAsia="Times New Roman" w:hAnsi="Times New Roman" w:cs="Times New Roman"/>
          <w:sz w:val="24"/>
          <w:szCs w:val="24"/>
        </w:rPr>
        <w:t>(8), e0183919.</w:t>
      </w:r>
    </w:p>
    <w:p w:rsidR="00FF31CF" w:rsidRDefault="00FF31CF">
      <w:pPr>
        <w:spacing w:after="0" w:line="240" w:lineRule="auto"/>
        <w:rPr>
          <w:rFonts w:ascii="Times New Roman" w:eastAsia="Times New Roman" w:hAnsi="Times New Roman" w:cs="Times New Roman"/>
          <w:sz w:val="24"/>
          <w:szCs w:val="24"/>
        </w:rPr>
      </w:pPr>
    </w:p>
    <w:p w:rsidR="00FF31CF" w:rsidRPr="00D3327B" w:rsidRDefault="00536969">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222222"/>
          <w:sz w:val="24"/>
          <w:szCs w:val="24"/>
        </w:rPr>
        <w:t xml:space="preserve">Cottineau, C., Chapron, P., &amp; Reuillon, R. (2015). </w:t>
      </w:r>
      <w:r w:rsidRPr="00D3327B">
        <w:rPr>
          <w:rFonts w:ascii="Times New Roman" w:eastAsia="Times New Roman" w:hAnsi="Times New Roman" w:cs="Times New Roman"/>
          <w:color w:val="222222"/>
          <w:sz w:val="24"/>
          <w:szCs w:val="24"/>
          <w:lang w:val="en-US"/>
        </w:rPr>
        <w:t>Growing models from the bottom up. An evaluation-based incremental modelling method (EBIMM) applied to the simulation of systems of cities. </w:t>
      </w:r>
      <w:r w:rsidRPr="00D3327B">
        <w:rPr>
          <w:rFonts w:ascii="Times New Roman" w:eastAsia="Times New Roman" w:hAnsi="Times New Roman" w:cs="Times New Roman"/>
          <w:i/>
          <w:color w:val="222222"/>
          <w:sz w:val="24"/>
          <w:szCs w:val="24"/>
          <w:lang w:val="en-US"/>
        </w:rPr>
        <w:t>Journal of Artificial Societies and Social Simulation</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18</w:t>
      </w:r>
      <w:r w:rsidRPr="00D3327B">
        <w:rPr>
          <w:rFonts w:ascii="Times New Roman" w:eastAsia="Times New Roman" w:hAnsi="Times New Roman" w:cs="Times New Roman"/>
          <w:color w:val="222222"/>
          <w:sz w:val="24"/>
          <w:szCs w:val="24"/>
          <w:lang w:val="en-US"/>
        </w:rPr>
        <w:t>(4), 9.</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color w:val="222222"/>
          <w:sz w:val="24"/>
          <w:szCs w:val="24"/>
          <w:lang w:val="en-US"/>
        </w:rPr>
        <w:t>Cottineau, C., Hatna, E., Arcaute, E., &amp; Batty, M. (2017). Diverse cities or the systematic paradox of urban scaling laws. </w:t>
      </w:r>
      <w:r w:rsidRPr="00D3327B">
        <w:rPr>
          <w:rFonts w:ascii="Times New Roman" w:eastAsia="Times New Roman" w:hAnsi="Times New Roman" w:cs="Times New Roman"/>
          <w:i/>
          <w:color w:val="222222"/>
          <w:sz w:val="24"/>
          <w:szCs w:val="24"/>
          <w:lang w:val="en-US"/>
        </w:rPr>
        <w:t>Computers, environment and urban systems</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63</w:t>
      </w:r>
      <w:r w:rsidRPr="00D3327B">
        <w:rPr>
          <w:rFonts w:ascii="Times New Roman" w:eastAsia="Times New Roman" w:hAnsi="Times New Roman" w:cs="Times New Roman"/>
          <w:color w:val="222222"/>
          <w:sz w:val="24"/>
          <w:szCs w:val="24"/>
          <w:lang w:val="en-US"/>
        </w:rPr>
        <w:t>, 80-94.</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 xml:space="preserve">Cura R. Cottineau C. Swerts E. Ignazzi C.A. Bretagnolle A. Vacchiani-Marcuzzo C. Pumain D. 2017, The old and the new : qualifying city systems in the world with old models and new data. </w:t>
      </w:r>
      <w:r w:rsidRPr="00D3327B">
        <w:rPr>
          <w:rFonts w:ascii="Times New Roman" w:eastAsia="Times New Roman" w:hAnsi="Times New Roman" w:cs="Times New Roman"/>
          <w:i/>
          <w:sz w:val="24"/>
          <w:szCs w:val="24"/>
          <w:lang w:val="en-US"/>
        </w:rPr>
        <w:t>Geographical Analysis</w:t>
      </w:r>
      <w:r w:rsidRPr="00D3327B">
        <w:rPr>
          <w:rFonts w:ascii="Times New Roman" w:eastAsia="Times New Roman" w:hAnsi="Times New Roman" w:cs="Times New Roman"/>
          <w:sz w:val="24"/>
          <w:szCs w:val="24"/>
          <w:lang w:val="en-US"/>
        </w:rPr>
        <w:t xml:space="preserve">. </w:t>
      </w:r>
      <w:r w:rsidRPr="00D3327B">
        <w:rPr>
          <w:rFonts w:ascii="Times New Roman" w:eastAsia="Times New Roman" w:hAnsi="Times New Roman" w:cs="Times New Roman"/>
          <w:i/>
          <w:sz w:val="24"/>
          <w:szCs w:val="24"/>
          <w:lang w:val="en-US"/>
        </w:rPr>
        <w:t>49, 4, 363–386</w:t>
      </w:r>
      <w:r w:rsidRPr="00D3327B">
        <w:rPr>
          <w:rFonts w:ascii="Times New Roman" w:eastAsia="Times New Roman" w:hAnsi="Times New Roman" w:cs="Times New Roman"/>
          <w:sz w:val="24"/>
          <w:szCs w:val="24"/>
          <w:lang w:val="en-US"/>
        </w:rPr>
        <w:t>. DOI: 10.1111</w:t>
      </w:r>
    </w:p>
    <w:p w:rsidR="00FF31CF" w:rsidRPr="00D3327B" w:rsidRDefault="00536969">
      <w:pPr>
        <w:spacing w:line="240" w:lineRule="auto"/>
        <w:jc w:val="both"/>
        <w:rPr>
          <w:lang w:val="en-US"/>
        </w:rPr>
      </w:pPr>
      <w:r w:rsidRPr="00D3327B">
        <w:rPr>
          <w:rFonts w:ascii="Times New Roman" w:eastAsia="Times New Roman" w:hAnsi="Times New Roman" w:cs="Times New Roman"/>
          <w:sz w:val="24"/>
          <w:szCs w:val="24"/>
          <w:lang w:val="en-US"/>
        </w:rPr>
        <w:t xml:space="preserve">Denis E. (2020), Population, Land, Wealth and the Global Urban Sprawl. Drivers of urban built-up expansion across the world from 1990 to 2015, in Pumain D. (ed) </w:t>
      </w:r>
      <w:r w:rsidRPr="00D3327B">
        <w:rPr>
          <w:rFonts w:ascii="Times New Roman" w:eastAsia="Times New Roman" w:hAnsi="Times New Roman" w:cs="Times New Roman"/>
          <w:i/>
          <w:sz w:val="24"/>
          <w:szCs w:val="24"/>
          <w:lang w:val="en-US"/>
        </w:rPr>
        <w:t>Theories and models of urbanization</w:t>
      </w:r>
      <w:r w:rsidRPr="00D3327B">
        <w:rPr>
          <w:rFonts w:ascii="Times New Roman" w:eastAsia="Times New Roman" w:hAnsi="Times New Roman" w:cs="Times New Roman"/>
          <w:sz w:val="24"/>
          <w:szCs w:val="24"/>
          <w:lang w:val="en-US"/>
        </w:rPr>
        <w:t>. Springer, 235-258.</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color w:val="222222"/>
          <w:sz w:val="24"/>
          <w:szCs w:val="24"/>
          <w:lang w:val="en-US"/>
        </w:rPr>
        <w:lastRenderedPageBreak/>
        <w:t>Denis, E., &amp; Zérah, M. H. (Eds.). (2017). </w:t>
      </w:r>
      <w:r w:rsidRPr="00D3327B">
        <w:rPr>
          <w:rFonts w:ascii="Times New Roman" w:eastAsia="Times New Roman" w:hAnsi="Times New Roman" w:cs="Times New Roman"/>
          <w:i/>
          <w:color w:val="222222"/>
          <w:sz w:val="24"/>
          <w:szCs w:val="24"/>
          <w:lang w:val="en-US"/>
        </w:rPr>
        <w:t>Subaltern urbanisation in India: An introduction to the dynamics of ordinary towns</w:t>
      </w:r>
      <w:r w:rsidRPr="00D3327B">
        <w:rPr>
          <w:rFonts w:ascii="Times New Roman" w:eastAsia="Times New Roman" w:hAnsi="Times New Roman" w:cs="Times New Roman"/>
          <w:color w:val="222222"/>
          <w:sz w:val="24"/>
          <w:szCs w:val="24"/>
          <w:lang w:val="en-US"/>
        </w:rPr>
        <w:t>. Springer.</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 xml:space="preserve">Dijkstra, L.; Poelman, H. A (2014). </w:t>
      </w:r>
      <w:r w:rsidRPr="00D3327B">
        <w:rPr>
          <w:rFonts w:ascii="Times New Roman" w:eastAsia="Times New Roman" w:hAnsi="Times New Roman" w:cs="Times New Roman"/>
          <w:i/>
          <w:sz w:val="24"/>
          <w:szCs w:val="24"/>
          <w:lang w:val="en-US"/>
        </w:rPr>
        <w:t>Harmonised Definition of Cities and Rural Areas: The New Degree of Urbanization.</w:t>
      </w:r>
      <w:r w:rsidRPr="00D3327B">
        <w:rPr>
          <w:rFonts w:ascii="Times New Roman" w:eastAsia="Times New Roman" w:hAnsi="Times New Roman" w:cs="Times New Roman"/>
          <w:sz w:val="24"/>
          <w:szCs w:val="24"/>
          <w:lang w:val="en-US"/>
        </w:rPr>
        <w:t xml:space="preserve"> Publications Office of the European Union: Luxembourg.</w:t>
      </w:r>
    </w:p>
    <w:p w:rsidR="00FF31CF" w:rsidRPr="00D3327B" w:rsidRDefault="00536969">
      <w:pPr>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 xml:space="preserve">Dijkstra L., Florczyk A., Freire S., Kemper T., Pesaresi M. (2018) Applying the degree of urbanization to the globe: A new harmonized definition reveals a different picture of global urbanization. Paper prepared for the 16thConference of IAOSOECD Headquarters, Paris, France, 19-21 September 2018, </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 xml:space="preserve">Durham, W. H. (1991). </w:t>
      </w:r>
      <w:r w:rsidRPr="00D3327B">
        <w:rPr>
          <w:rFonts w:ascii="Times New Roman" w:eastAsia="Times New Roman" w:hAnsi="Times New Roman" w:cs="Times New Roman"/>
          <w:i/>
          <w:sz w:val="24"/>
          <w:szCs w:val="24"/>
          <w:lang w:val="en-US"/>
        </w:rPr>
        <w:t>Co-evolution: Genes, culture, and human diversity</w:t>
      </w:r>
      <w:r w:rsidRPr="00D3327B">
        <w:rPr>
          <w:rFonts w:ascii="Times New Roman" w:eastAsia="Times New Roman" w:hAnsi="Times New Roman" w:cs="Times New Roman"/>
          <w:sz w:val="24"/>
          <w:szCs w:val="24"/>
          <w:lang w:val="en-US"/>
        </w:rPr>
        <w:t>. Stanford University Press.</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 xml:space="preserve">Eeckhout, J. (2004). Gibrat’s law for (all) cities. </w:t>
      </w:r>
      <w:r w:rsidRPr="00D3327B">
        <w:rPr>
          <w:rFonts w:ascii="Times New Roman" w:eastAsia="Times New Roman" w:hAnsi="Times New Roman" w:cs="Times New Roman"/>
          <w:i/>
          <w:sz w:val="24"/>
          <w:szCs w:val="24"/>
          <w:lang w:val="en-US"/>
        </w:rPr>
        <w:t>The American Economic Review</w:t>
      </w:r>
      <w:r w:rsidRPr="00D3327B">
        <w:rPr>
          <w:rFonts w:ascii="Times New Roman" w:eastAsia="Times New Roman" w:hAnsi="Times New Roman" w:cs="Times New Roman"/>
          <w:sz w:val="24"/>
          <w:szCs w:val="24"/>
          <w:lang w:val="en-US"/>
        </w:rPr>
        <w:t>, 94, 1429–1451.</w:t>
      </w:r>
    </w:p>
    <w:p w:rsidR="00FF31CF" w:rsidRDefault="00536969">
      <w:pPr>
        <w:spacing w:line="240" w:lineRule="auto"/>
        <w:jc w:val="both"/>
      </w:pPr>
      <w:r w:rsidRPr="0064737A">
        <w:rPr>
          <w:rFonts w:ascii="Times New Roman" w:eastAsia="Times New Roman" w:hAnsi="Times New Roman" w:cs="Times New Roman"/>
          <w:color w:val="222222"/>
          <w:sz w:val="24"/>
          <w:szCs w:val="24"/>
          <w:rPrChange w:id="85" w:author="Denise" w:date="2020-06-30T11:11:00Z">
            <w:rPr>
              <w:rFonts w:ascii="Times New Roman" w:eastAsia="Times New Roman" w:hAnsi="Times New Roman" w:cs="Times New Roman"/>
              <w:color w:val="222222"/>
              <w:sz w:val="24"/>
              <w:szCs w:val="24"/>
              <w:lang w:val="en-US"/>
            </w:rPr>
          </w:rPrChange>
        </w:rPr>
        <w:t>Finance, O. (2016). </w:t>
      </w:r>
      <w:r>
        <w:rPr>
          <w:rFonts w:ascii="Times New Roman" w:eastAsia="Times New Roman" w:hAnsi="Times New Roman" w:cs="Times New Roman"/>
          <w:i/>
          <w:color w:val="222222"/>
          <w:sz w:val="24"/>
          <w:szCs w:val="24"/>
        </w:rPr>
        <w:t>Les villes françaises investies par les firmes transnationales étrangères: des réseaux d'entreprises aux établissements localisés</w:t>
      </w:r>
      <w:r>
        <w:rPr>
          <w:rFonts w:ascii="Times New Roman" w:eastAsia="Times New Roman" w:hAnsi="Times New Roman" w:cs="Times New Roman"/>
          <w:color w:val="222222"/>
          <w:sz w:val="24"/>
          <w:szCs w:val="24"/>
        </w:rPr>
        <w:t> (Doctoral dissertation, Paris 1).</w:t>
      </w:r>
    </w:p>
    <w:p w:rsidR="00FF31CF" w:rsidRPr="00D3327B" w:rsidRDefault="00536969">
      <w:pPr>
        <w:spacing w:line="240" w:lineRule="auto"/>
        <w:jc w:val="both"/>
        <w:rPr>
          <w:lang w:val="en-US"/>
        </w:rPr>
      </w:pPr>
      <w:r w:rsidRPr="00D3327B">
        <w:rPr>
          <w:rFonts w:ascii="Times New Roman" w:eastAsia="Times New Roman" w:hAnsi="Times New Roman" w:cs="Times New Roman"/>
          <w:color w:val="222222"/>
          <w:sz w:val="24"/>
          <w:szCs w:val="24"/>
          <w:lang w:val="en-US"/>
        </w:rPr>
        <w:t xml:space="preserve">Florczyk, A. J., Corbane, C., Ehrlich, D., Freire, S., Kemper, T., Maffenini, L., ... </w:t>
      </w:r>
      <w:r w:rsidRPr="0064737A">
        <w:rPr>
          <w:rFonts w:ascii="Times New Roman" w:eastAsia="Times New Roman" w:hAnsi="Times New Roman" w:cs="Times New Roman"/>
          <w:color w:val="222222"/>
          <w:sz w:val="24"/>
          <w:szCs w:val="24"/>
          <w:lang w:val="en-US"/>
          <w:rPrChange w:id="86" w:author="Denise" w:date="2020-06-30T11:12:00Z">
            <w:rPr>
              <w:rFonts w:ascii="Times New Roman" w:eastAsia="Times New Roman" w:hAnsi="Times New Roman" w:cs="Times New Roman"/>
              <w:color w:val="222222"/>
              <w:sz w:val="24"/>
              <w:szCs w:val="24"/>
            </w:rPr>
          </w:rPrChange>
        </w:rPr>
        <w:t xml:space="preserve">&amp; Sabo, F. (2019). </w:t>
      </w:r>
      <w:r w:rsidRPr="00D3327B">
        <w:rPr>
          <w:rFonts w:ascii="Times New Roman" w:eastAsia="Times New Roman" w:hAnsi="Times New Roman" w:cs="Times New Roman"/>
          <w:color w:val="222222"/>
          <w:sz w:val="24"/>
          <w:szCs w:val="24"/>
          <w:lang w:val="en-US"/>
        </w:rPr>
        <w:t>GHSL Data Package 2019. </w:t>
      </w:r>
      <w:r w:rsidRPr="00D3327B">
        <w:rPr>
          <w:rFonts w:ascii="Times New Roman" w:eastAsia="Times New Roman" w:hAnsi="Times New Roman" w:cs="Times New Roman"/>
          <w:i/>
          <w:color w:val="222222"/>
          <w:sz w:val="24"/>
          <w:szCs w:val="24"/>
          <w:lang w:val="en-US"/>
        </w:rPr>
        <w:t>Luxembourg. European Commission Joint Research Center</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29788</w:t>
      </w:r>
      <w:r w:rsidRPr="00D3327B">
        <w:rPr>
          <w:rFonts w:ascii="Times New Roman" w:eastAsia="Times New Roman" w:hAnsi="Times New Roman" w:cs="Times New Roman"/>
          <w:color w:val="222222"/>
          <w:sz w:val="24"/>
          <w:szCs w:val="24"/>
          <w:lang w:val="en-US"/>
        </w:rPr>
        <w:t>.</w:t>
      </w:r>
    </w:p>
    <w:p w:rsidR="00FF31CF" w:rsidRPr="00D3327B" w:rsidRDefault="00536969">
      <w:pPr>
        <w:spacing w:line="240" w:lineRule="auto"/>
        <w:jc w:val="both"/>
        <w:rPr>
          <w:rFonts w:ascii="Times New Roman" w:eastAsia="Times New Roman" w:hAnsi="Times New Roman" w:cs="Times New Roman"/>
          <w:color w:val="222222"/>
          <w:sz w:val="24"/>
          <w:szCs w:val="24"/>
          <w:lang w:val="en-US"/>
        </w:rPr>
      </w:pPr>
      <w:r w:rsidRPr="00D3327B">
        <w:rPr>
          <w:rFonts w:ascii="Times New Roman" w:eastAsia="Times New Roman" w:hAnsi="Times New Roman" w:cs="Times New Roman"/>
          <w:color w:val="222222"/>
          <w:sz w:val="24"/>
          <w:szCs w:val="24"/>
          <w:lang w:val="en-US"/>
        </w:rPr>
        <w:t>Krugman, P. (1996). Confronting the mystery of urban hierarchy. </w:t>
      </w:r>
      <w:r w:rsidRPr="00D3327B">
        <w:rPr>
          <w:rFonts w:ascii="Times New Roman" w:eastAsia="Times New Roman" w:hAnsi="Times New Roman" w:cs="Times New Roman"/>
          <w:i/>
          <w:color w:val="222222"/>
          <w:sz w:val="24"/>
          <w:szCs w:val="24"/>
          <w:lang w:val="en-US"/>
        </w:rPr>
        <w:t>Journal of the Japanese and International economies</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10</w:t>
      </w:r>
      <w:r w:rsidRPr="00D3327B">
        <w:rPr>
          <w:rFonts w:ascii="Times New Roman" w:eastAsia="Times New Roman" w:hAnsi="Times New Roman" w:cs="Times New Roman"/>
          <w:color w:val="222222"/>
          <w:sz w:val="24"/>
          <w:szCs w:val="24"/>
          <w:lang w:val="en-US"/>
        </w:rPr>
        <w:t>(4), 399-418.</w:t>
      </w:r>
    </w:p>
    <w:p w:rsidR="00FF31CF" w:rsidRDefault="00536969">
      <w:pPr>
        <w:spacing w:line="240" w:lineRule="auto"/>
        <w:jc w:val="both"/>
        <w:rPr>
          <w:rFonts w:ascii="Times New Roman" w:eastAsia="Times New Roman" w:hAnsi="Times New Roman" w:cs="Times New Roman"/>
          <w:sz w:val="24"/>
          <w:szCs w:val="24"/>
        </w:rPr>
      </w:pPr>
      <w:r w:rsidRPr="00D3327B">
        <w:rPr>
          <w:rFonts w:ascii="Times New Roman" w:eastAsia="Times New Roman" w:hAnsi="Times New Roman" w:cs="Times New Roman"/>
          <w:color w:val="222222"/>
          <w:sz w:val="24"/>
          <w:szCs w:val="24"/>
          <w:lang w:val="en-US"/>
        </w:rPr>
        <w:t>Langton, C. G. (Ed.). (1997). </w:t>
      </w:r>
      <w:r w:rsidRPr="00D3327B">
        <w:rPr>
          <w:rFonts w:ascii="Times New Roman" w:eastAsia="Times New Roman" w:hAnsi="Times New Roman" w:cs="Times New Roman"/>
          <w:i/>
          <w:color w:val="222222"/>
          <w:sz w:val="24"/>
          <w:szCs w:val="24"/>
          <w:lang w:val="en-US"/>
        </w:rPr>
        <w:t>Artificial life: An overview</w:t>
      </w:r>
      <w:r w:rsidRPr="00D3327B">
        <w:rPr>
          <w:rFonts w:ascii="Times New Roman" w:eastAsia="Times New Roman" w:hAnsi="Times New Roman" w:cs="Times New Roman"/>
          <w:color w:val="222222"/>
          <w:sz w:val="24"/>
          <w:szCs w:val="24"/>
          <w:lang w:val="en-US"/>
        </w:rPr>
        <w:t xml:space="preserve">. </w:t>
      </w:r>
      <w:r>
        <w:rPr>
          <w:rFonts w:ascii="Times New Roman" w:eastAsia="Times New Roman" w:hAnsi="Times New Roman" w:cs="Times New Roman"/>
          <w:color w:val="222222"/>
          <w:sz w:val="24"/>
          <w:szCs w:val="24"/>
        </w:rPr>
        <w:t>Mit Press.</w:t>
      </w:r>
    </w:p>
    <w:p w:rsidR="00FF31CF" w:rsidRDefault="00536969">
      <w:pPr>
        <w:spacing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Le Néchet, F. (2017). De l’étalement urbain aux régions métropolitaines polycentriques: formes de fonctionnement et formes de gouvernance. </w:t>
      </w:r>
      <w:r>
        <w:rPr>
          <w:rFonts w:ascii="Times New Roman" w:eastAsia="Times New Roman" w:hAnsi="Times New Roman" w:cs="Times New Roman"/>
          <w:i/>
          <w:color w:val="222222"/>
          <w:sz w:val="24"/>
          <w:szCs w:val="24"/>
        </w:rPr>
        <w:t xml:space="preserve">Peupler la terre-De la préhistoire à l’ère des métropoles. </w:t>
      </w:r>
      <w:r>
        <w:rPr>
          <w:rFonts w:ascii="Times New Roman" w:eastAsia="Times New Roman" w:hAnsi="Times New Roman" w:cs="Times New Roman"/>
          <w:color w:val="222222"/>
          <w:sz w:val="24"/>
          <w:szCs w:val="24"/>
        </w:rPr>
        <w:t>Tous, Presses Universitaires Francois Rabelais.</w:t>
      </w:r>
    </w:p>
    <w:p w:rsidR="00FF31CF" w:rsidRPr="00D3327B" w:rsidRDefault="00536969">
      <w:pPr>
        <w:spacing w:line="240" w:lineRule="auto"/>
        <w:jc w:val="both"/>
        <w:rPr>
          <w:rFonts w:ascii="Times New Roman" w:eastAsia="Times New Roman" w:hAnsi="Times New Roman" w:cs="Times New Roman"/>
          <w:sz w:val="24"/>
          <w:szCs w:val="24"/>
          <w:lang w:val="en-US"/>
        </w:rPr>
      </w:pPr>
      <w:r w:rsidRPr="00520275">
        <w:rPr>
          <w:rFonts w:ascii="Times New Roman" w:eastAsia="Times New Roman" w:hAnsi="Times New Roman" w:cs="Times New Roman"/>
          <w:sz w:val="24"/>
          <w:szCs w:val="24"/>
          <w:rPrChange w:id="87" w:author="Denise" w:date="2020-06-30T17:50:00Z">
            <w:rPr>
              <w:rFonts w:ascii="Times New Roman" w:eastAsia="Times New Roman" w:hAnsi="Times New Roman" w:cs="Times New Roman"/>
              <w:sz w:val="24"/>
              <w:szCs w:val="24"/>
            </w:rPr>
          </w:rPrChange>
        </w:rPr>
        <w:t xml:space="preserve">Melchiorri, M.; Pesaresi, M.; Florczyk, A.J.; Corbane, C.; Kemper, T. (2019). </w:t>
      </w:r>
      <w:r w:rsidRPr="00D3327B">
        <w:rPr>
          <w:rFonts w:ascii="Times New Roman" w:eastAsia="Times New Roman" w:hAnsi="Times New Roman" w:cs="Times New Roman"/>
          <w:sz w:val="24"/>
          <w:szCs w:val="24"/>
          <w:lang w:val="en-US"/>
        </w:rPr>
        <w:t xml:space="preserve">Principles and Applications of the Global Human Settlement Layer as Baseline for the Land Use Efficiency Indicator—SDG 11.3.1. </w:t>
      </w:r>
      <w:r w:rsidRPr="00D3327B">
        <w:rPr>
          <w:rFonts w:ascii="Times New Roman" w:eastAsia="Times New Roman" w:hAnsi="Times New Roman" w:cs="Times New Roman"/>
          <w:i/>
          <w:sz w:val="24"/>
          <w:szCs w:val="24"/>
          <w:lang w:val="en-US"/>
        </w:rPr>
        <w:t>ISPRS Int. J. Geo-Inf.</w:t>
      </w:r>
      <w:r w:rsidRPr="00D3327B">
        <w:rPr>
          <w:rFonts w:ascii="Times New Roman" w:eastAsia="Times New Roman" w:hAnsi="Times New Roman" w:cs="Times New Roman"/>
          <w:sz w:val="24"/>
          <w:szCs w:val="24"/>
          <w:lang w:val="en-US"/>
        </w:rPr>
        <w:t xml:space="preserve">, </w:t>
      </w:r>
      <w:r w:rsidRPr="00D3327B">
        <w:rPr>
          <w:rFonts w:ascii="Times New Roman" w:eastAsia="Times New Roman" w:hAnsi="Times New Roman" w:cs="Times New Roman"/>
          <w:i/>
          <w:sz w:val="24"/>
          <w:szCs w:val="24"/>
          <w:lang w:val="en-US"/>
        </w:rPr>
        <w:t>8</w:t>
      </w:r>
      <w:r w:rsidRPr="00D3327B">
        <w:rPr>
          <w:rFonts w:ascii="Times New Roman" w:eastAsia="Times New Roman" w:hAnsi="Times New Roman" w:cs="Times New Roman"/>
          <w:sz w:val="24"/>
          <w:szCs w:val="24"/>
          <w:lang w:val="en-US"/>
        </w:rPr>
        <w:t>, 96.</w:t>
      </w:r>
    </w:p>
    <w:p w:rsidR="00FF31CF" w:rsidRPr="00D3327B" w:rsidRDefault="00536969">
      <w:pPr>
        <w:spacing w:line="240" w:lineRule="auto"/>
        <w:jc w:val="both"/>
        <w:rPr>
          <w:lang w:val="en-US"/>
        </w:rPr>
      </w:pPr>
      <w:r w:rsidRPr="00D3327B">
        <w:rPr>
          <w:rFonts w:ascii="Times New Roman" w:eastAsia="Times New Roman" w:hAnsi="Times New Roman" w:cs="Times New Roman"/>
          <w:sz w:val="24"/>
          <w:szCs w:val="24"/>
          <w:lang w:val="en-US"/>
        </w:rPr>
        <w:t xml:space="preserve">Mesoudi, A. (2017). Pursuing darwin’s curious parallel: Prospects for a science of cultural evolution. </w:t>
      </w:r>
      <w:r w:rsidRPr="00D3327B">
        <w:rPr>
          <w:rFonts w:ascii="Times New Roman" w:eastAsia="Times New Roman" w:hAnsi="Times New Roman" w:cs="Times New Roman"/>
          <w:i/>
          <w:sz w:val="24"/>
          <w:szCs w:val="24"/>
          <w:lang w:val="en-US"/>
        </w:rPr>
        <w:t>Proceedings of the National Academy of Sciences,</w:t>
      </w:r>
      <w:r w:rsidRPr="00D3327B">
        <w:rPr>
          <w:rFonts w:ascii="Times New Roman" w:eastAsia="Times New Roman" w:hAnsi="Times New Roman" w:cs="Times New Roman"/>
          <w:sz w:val="24"/>
          <w:szCs w:val="24"/>
          <w:lang w:val="en-US"/>
        </w:rPr>
        <w:t xml:space="preserve"> 114(30) :7853–7860.</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color w:val="222222"/>
          <w:sz w:val="24"/>
          <w:szCs w:val="24"/>
          <w:lang w:val="en-US"/>
        </w:rPr>
        <w:t>Nitsch, V. (2005). Zipf zipped. </w:t>
      </w:r>
      <w:r w:rsidRPr="00D3327B">
        <w:rPr>
          <w:rFonts w:ascii="Times New Roman" w:eastAsia="Times New Roman" w:hAnsi="Times New Roman" w:cs="Times New Roman"/>
          <w:i/>
          <w:color w:val="222222"/>
          <w:sz w:val="24"/>
          <w:szCs w:val="24"/>
          <w:lang w:val="en-US"/>
        </w:rPr>
        <w:t>Journal of Urban Economics</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57</w:t>
      </w:r>
      <w:r w:rsidRPr="00D3327B">
        <w:rPr>
          <w:rFonts w:ascii="Times New Roman" w:eastAsia="Times New Roman" w:hAnsi="Times New Roman" w:cs="Times New Roman"/>
          <w:color w:val="222222"/>
          <w:sz w:val="24"/>
          <w:szCs w:val="24"/>
          <w:lang w:val="en-US"/>
        </w:rPr>
        <w:t>(1), 86-100.</w:t>
      </w:r>
    </w:p>
    <w:p w:rsidR="00FF31CF" w:rsidRDefault="00536969">
      <w:pPr>
        <w:spacing w:line="240" w:lineRule="auto"/>
        <w:jc w:val="both"/>
        <w:rPr>
          <w:ins w:id="88" w:author="Denise" w:date="2020-06-30T11:00:00Z"/>
          <w:rFonts w:ascii="Times New Roman" w:eastAsia="Times New Roman" w:hAnsi="Times New Roman" w:cs="Times New Roman"/>
          <w:sz w:val="24"/>
          <w:szCs w:val="24"/>
        </w:rPr>
      </w:pPr>
      <w:r w:rsidRPr="00D3327B">
        <w:rPr>
          <w:rFonts w:ascii="Times New Roman" w:eastAsia="Times New Roman" w:hAnsi="Times New Roman" w:cs="Times New Roman"/>
          <w:sz w:val="24"/>
          <w:szCs w:val="24"/>
          <w:lang w:val="en-US"/>
        </w:rPr>
        <w:t xml:space="preserve">Paulus, F. (2004). </w:t>
      </w:r>
      <w:r>
        <w:rPr>
          <w:rFonts w:ascii="Times New Roman" w:eastAsia="Times New Roman" w:hAnsi="Times New Roman" w:cs="Times New Roman"/>
          <w:sz w:val="24"/>
          <w:szCs w:val="24"/>
        </w:rPr>
        <w:t>Coévolution dans les systèmes de villes : croissance et spécialisation des aires urbaines françaises de 1950 à 2000. PhD thesis, Université Panthéon-Sorbonne-Paris I.</w:t>
      </w:r>
    </w:p>
    <w:p w:rsidR="004C476A" w:rsidRPr="00E54DB5" w:rsidRDefault="004C476A">
      <w:pPr>
        <w:spacing w:line="240" w:lineRule="auto"/>
        <w:jc w:val="both"/>
        <w:rPr>
          <w:rFonts w:ascii="Times New Roman" w:eastAsia="Times New Roman" w:hAnsi="Times New Roman" w:cs="Times New Roman"/>
          <w:sz w:val="24"/>
          <w:szCs w:val="24"/>
        </w:rPr>
      </w:pPr>
      <w:ins w:id="89" w:author="Denise" w:date="2020-06-30T11:00:00Z">
        <w:r w:rsidRPr="0064737A">
          <w:rPr>
            <w:rFonts w:ascii="Times New Roman" w:hAnsi="Times New Roman" w:cs="Times New Roman"/>
            <w:sz w:val="24"/>
            <w:szCs w:val="24"/>
            <w:rPrChange w:id="90" w:author="Denise" w:date="2020-06-30T11:12:00Z">
              <w:rPr>
                <w:rFonts w:ascii="Avenir Roman" w:hAnsi="Avenir Roman"/>
                <w:sz w:val="20"/>
                <w:szCs w:val="20"/>
                <w:lang w:val="en-US"/>
              </w:rPr>
            </w:rPrChange>
          </w:rPr>
          <w:t xml:space="preserve">Phares, D. (Ed.). </w:t>
        </w:r>
        <w:r w:rsidRPr="00E54DB5">
          <w:rPr>
            <w:rFonts w:ascii="Times New Roman" w:hAnsi="Times New Roman" w:cs="Times New Roman"/>
            <w:sz w:val="24"/>
            <w:szCs w:val="24"/>
            <w:lang w:val="en-US"/>
            <w:rPrChange w:id="91" w:author="Denise" w:date="2020-06-30T11:02:00Z">
              <w:rPr>
                <w:rFonts w:ascii="Avenir Roman" w:hAnsi="Avenir Roman"/>
                <w:sz w:val="20"/>
                <w:szCs w:val="20"/>
                <w:lang w:val="en-US"/>
              </w:rPr>
            </w:rPrChange>
          </w:rPr>
          <w:t xml:space="preserve">(2004). </w:t>
        </w:r>
        <w:r w:rsidRPr="00E54DB5">
          <w:rPr>
            <w:rFonts w:ascii="Times New Roman" w:hAnsi="Times New Roman" w:cs="Times New Roman"/>
            <w:i/>
            <w:iCs/>
            <w:sz w:val="24"/>
            <w:szCs w:val="24"/>
            <w:lang w:val="en-US"/>
            <w:rPrChange w:id="92" w:author="Denise" w:date="2020-06-30T11:02:00Z">
              <w:rPr>
                <w:rFonts w:ascii="Avenir Roman" w:hAnsi="Avenir Roman"/>
                <w:i/>
                <w:iCs/>
                <w:sz w:val="20"/>
                <w:szCs w:val="20"/>
                <w:lang w:val="en-US"/>
              </w:rPr>
            </w:rPrChange>
          </w:rPr>
          <w:t>Metropolitan governance without metropolitan government?</w:t>
        </w:r>
        <w:r w:rsidRPr="00E54DB5">
          <w:rPr>
            <w:rFonts w:ascii="Times New Roman" w:hAnsi="Times New Roman" w:cs="Times New Roman"/>
            <w:sz w:val="24"/>
            <w:szCs w:val="24"/>
            <w:lang w:val="en-US"/>
            <w:rPrChange w:id="93" w:author="Denise" w:date="2020-06-30T11:02:00Z">
              <w:rPr>
                <w:rFonts w:ascii="Avenir Roman" w:hAnsi="Avenir Roman"/>
                <w:sz w:val="20"/>
                <w:szCs w:val="20"/>
                <w:lang w:val="en-US"/>
              </w:rPr>
            </w:rPrChange>
          </w:rPr>
          <w:t xml:space="preserve"> Aldershot: Ashgate</w:t>
        </w:r>
      </w:ins>
    </w:p>
    <w:p w:rsidR="00FF31CF" w:rsidRPr="00D3327B" w:rsidRDefault="00536969">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Pumain, D. (1997). Pour une théorie évolutive des villes. </w:t>
      </w:r>
      <w:r w:rsidRPr="00D3327B">
        <w:rPr>
          <w:rFonts w:ascii="Times New Roman" w:eastAsia="Times New Roman" w:hAnsi="Times New Roman" w:cs="Times New Roman"/>
          <w:i/>
          <w:sz w:val="24"/>
          <w:szCs w:val="24"/>
          <w:lang w:val="en-US"/>
        </w:rPr>
        <w:t>L’Espace géographique</w:t>
      </w:r>
      <w:r w:rsidRPr="00D3327B">
        <w:rPr>
          <w:rFonts w:ascii="Times New Roman" w:eastAsia="Times New Roman" w:hAnsi="Times New Roman" w:cs="Times New Roman"/>
          <w:sz w:val="24"/>
          <w:szCs w:val="24"/>
          <w:lang w:val="en-US"/>
        </w:rPr>
        <w:t>, 26(2) :119–134.</w:t>
      </w:r>
    </w:p>
    <w:p w:rsidR="00FF31CF" w:rsidRPr="00D3327B" w:rsidRDefault="00536969">
      <w:pPr>
        <w:spacing w:line="240" w:lineRule="auto"/>
        <w:jc w:val="both"/>
        <w:rPr>
          <w:color w:val="222222"/>
          <w:lang w:val="en-US"/>
        </w:rPr>
      </w:pPr>
      <w:r w:rsidRPr="00D3327B">
        <w:rPr>
          <w:rFonts w:ascii="Times New Roman" w:eastAsia="Times New Roman" w:hAnsi="Times New Roman" w:cs="Times New Roman"/>
          <w:color w:val="222222"/>
          <w:sz w:val="24"/>
          <w:szCs w:val="24"/>
          <w:lang w:val="en-US"/>
        </w:rPr>
        <w:t>Pumain, D. (2008). The socio-spatial dynamics of systems of cities and innovation processes: a multi-level model. In </w:t>
      </w:r>
      <w:r w:rsidRPr="00D3327B">
        <w:rPr>
          <w:rFonts w:ascii="Times New Roman" w:eastAsia="Times New Roman" w:hAnsi="Times New Roman" w:cs="Times New Roman"/>
          <w:i/>
          <w:color w:val="222222"/>
          <w:sz w:val="24"/>
          <w:szCs w:val="24"/>
          <w:lang w:val="en-US"/>
        </w:rPr>
        <w:t>The Dynamics of Complex Urban Systems</w:t>
      </w:r>
      <w:r w:rsidRPr="00D3327B">
        <w:rPr>
          <w:rFonts w:ascii="Times New Roman" w:eastAsia="Times New Roman" w:hAnsi="Times New Roman" w:cs="Times New Roman"/>
          <w:color w:val="222222"/>
          <w:sz w:val="24"/>
          <w:szCs w:val="24"/>
          <w:lang w:val="en-US"/>
        </w:rPr>
        <w:t> (pp. 373-389). Physica-Verlag HD.</w:t>
      </w:r>
    </w:p>
    <w:p w:rsidR="00FF31CF" w:rsidRPr="00D3327B" w:rsidRDefault="00536969">
      <w:pPr>
        <w:spacing w:line="240" w:lineRule="auto"/>
        <w:jc w:val="both"/>
        <w:rPr>
          <w:color w:val="222222"/>
          <w:lang w:val="en-US"/>
        </w:rPr>
      </w:pPr>
      <w:r w:rsidRPr="00D3327B">
        <w:rPr>
          <w:rFonts w:ascii="Times New Roman" w:eastAsia="Times New Roman" w:hAnsi="Times New Roman" w:cs="Times New Roman"/>
          <w:color w:val="222222"/>
          <w:sz w:val="24"/>
          <w:szCs w:val="24"/>
          <w:lang w:val="en-US"/>
        </w:rPr>
        <w:t>Pumain, D. (2018). An evolutionary theory of urban systems. In </w:t>
      </w:r>
      <w:r w:rsidRPr="00D3327B">
        <w:rPr>
          <w:rFonts w:ascii="Times New Roman" w:eastAsia="Times New Roman" w:hAnsi="Times New Roman" w:cs="Times New Roman"/>
          <w:i/>
          <w:color w:val="222222"/>
          <w:sz w:val="24"/>
          <w:szCs w:val="24"/>
          <w:lang w:val="en-US"/>
        </w:rPr>
        <w:t>International and Transnational Perspectives on Urban Systems</w:t>
      </w:r>
      <w:r w:rsidRPr="00D3327B">
        <w:rPr>
          <w:rFonts w:ascii="Times New Roman" w:eastAsia="Times New Roman" w:hAnsi="Times New Roman" w:cs="Times New Roman"/>
          <w:color w:val="222222"/>
          <w:sz w:val="24"/>
          <w:szCs w:val="24"/>
          <w:lang w:val="en-US"/>
        </w:rPr>
        <w:t>(pp. 3-18). Springer, Singapore.</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color w:val="222222"/>
          <w:sz w:val="24"/>
          <w:szCs w:val="24"/>
          <w:lang w:val="en-US"/>
        </w:rPr>
        <w:lastRenderedPageBreak/>
        <w:t>Pumain, D., Paulus, F., Vacchiani-Marcuzzo, C., &amp; Lobo, J. (2006). An evolutionary theory for interpreting urban scaling laws. </w:t>
      </w:r>
      <w:r w:rsidRPr="00D3327B">
        <w:rPr>
          <w:rFonts w:ascii="Times New Roman" w:eastAsia="Times New Roman" w:hAnsi="Times New Roman" w:cs="Times New Roman"/>
          <w:i/>
          <w:color w:val="222222"/>
          <w:sz w:val="24"/>
          <w:szCs w:val="24"/>
          <w:lang w:val="en-US"/>
        </w:rPr>
        <w:t>Cybergeo: European Journal of Geography</w:t>
      </w:r>
      <w:r w:rsidRPr="00D3327B">
        <w:rPr>
          <w:rFonts w:ascii="Times New Roman" w:eastAsia="Times New Roman" w:hAnsi="Times New Roman" w:cs="Times New Roman"/>
          <w:color w:val="222222"/>
          <w:sz w:val="24"/>
          <w:szCs w:val="24"/>
          <w:lang w:val="en-US"/>
        </w:rPr>
        <w:t>.</w:t>
      </w:r>
    </w:p>
    <w:p w:rsidR="00FF31CF" w:rsidRDefault="00536969">
      <w:pPr>
        <w:spacing w:line="240" w:lineRule="auto"/>
        <w:jc w:val="both"/>
        <w:rPr>
          <w:rFonts w:ascii="Times New Roman" w:eastAsia="Times New Roman" w:hAnsi="Times New Roman" w:cs="Times New Roman"/>
          <w:sz w:val="24"/>
          <w:szCs w:val="24"/>
        </w:rPr>
      </w:pPr>
      <w:r w:rsidRPr="00D3327B">
        <w:rPr>
          <w:rFonts w:ascii="Times New Roman" w:eastAsia="Times New Roman" w:hAnsi="Times New Roman" w:cs="Times New Roman"/>
          <w:sz w:val="24"/>
          <w:szCs w:val="24"/>
          <w:lang w:val="en-US"/>
        </w:rPr>
        <w:t xml:space="preserve">Pumain D., Swerts E., Cottineau C. Vacchiani-Marcuzzo C., Ignazzi A., Bretagnolle A., Delisle F., Cura R., Lizzi L,  Baffi S. (2015) : Multi-level comparison of large urban systems. </w:t>
      </w:r>
      <w:r>
        <w:rPr>
          <w:rFonts w:ascii="Times New Roman" w:eastAsia="Times New Roman" w:hAnsi="Times New Roman" w:cs="Times New Roman"/>
          <w:i/>
          <w:sz w:val="24"/>
          <w:szCs w:val="24"/>
        </w:rPr>
        <w:t>Cybergeo</w:t>
      </w:r>
      <w:r>
        <w:rPr>
          <w:rFonts w:ascii="Times New Roman" w:eastAsia="Times New Roman" w:hAnsi="Times New Roman" w:cs="Times New Roman"/>
          <w:sz w:val="24"/>
          <w:szCs w:val="24"/>
        </w:rPr>
        <w:t>, 706, http://cybergeo.revues.org/26730 ; DOI : 10.4000/cybergeo.26730</w:t>
      </w:r>
    </w:p>
    <w:p w:rsidR="00FF31CF" w:rsidRDefault="00536969">
      <w:pPr>
        <w:spacing w:line="240" w:lineRule="auto"/>
        <w:jc w:val="both"/>
      </w:pPr>
      <w:r>
        <w:rPr>
          <w:rFonts w:ascii="Times New Roman" w:eastAsia="Times New Roman" w:hAnsi="Times New Roman" w:cs="Times New Roman"/>
          <w:sz w:val="24"/>
          <w:szCs w:val="24"/>
        </w:rPr>
        <w:t xml:space="preserve">Pumain D. Reuillon R. 2017, </w:t>
      </w:r>
      <w:r>
        <w:rPr>
          <w:rFonts w:ascii="Times New Roman" w:eastAsia="Times New Roman" w:hAnsi="Times New Roman" w:cs="Times New Roman"/>
          <w:i/>
          <w:sz w:val="24"/>
          <w:szCs w:val="24"/>
        </w:rPr>
        <w:t>Urban Dynamics and Simulation Models</w:t>
      </w:r>
      <w:r>
        <w:rPr>
          <w:rFonts w:ascii="Times New Roman" w:eastAsia="Times New Roman" w:hAnsi="Times New Roman" w:cs="Times New Roman"/>
          <w:sz w:val="24"/>
          <w:szCs w:val="24"/>
        </w:rPr>
        <w:t>. Springer, International. Lecture Notes in Morphogenesis, 123 p.  DOI 10.1007/978-3-319-46497-8_3.</w:t>
      </w:r>
    </w:p>
    <w:p w:rsidR="00FF31CF" w:rsidRPr="00D3327B" w:rsidRDefault="00536969">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222222"/>
          <w:sz w:val="24"/>
          <w:szCs w:val="24"/>
        </w:rPr>
        <w:t xml:space="preserve">Raimbault, J. (2017). Identification de causalités dans des données spatio-temporelles. </w:t>
      </w:r>
      <w:r w:rsidRPr="00D3327B">
        <w:rPr>
          <w:rFonts w:ascii="Times New Roman" w:eastAsia="Times New Roman" w:hAnsi="Times New Roman" w:cs="Times New Roman"/>
          <w:color w:val="222222"/>
          <w:sz w:val="24"/>
          <w:szCs w:val="24"/>
          <w:lang w:val="en-US"/>
        </w:rPr>
        <w:t>In </w:t>
      </w:r>
      <w:r w:rsidRPr="00D3327B">
        <w:rPr>
          <w:rFonts w:ascii="Times New Roman" w:eastAsia="Times New Roman" w:hAnsi="Times New Roman" w:cs="Times New Roman"/>
          <w:i/>
          <w:color w:val="222222"/>
          <w:sz w:val="24"/>
          <w:szCs w:val="24"/>
          <w:lang w:val="en-US"/>
        </w:rPr>
        <w:t>Spatial Analysis and GEOmatics 2017</w:t>
      </w:r>
      <w:r w:rsidRPr="00D3327B">
        <w:rPr>
          <w:rFonts w:ascii="Times New Roman" w:eastAsia="Times New Roman" w:hAnsi="Times New Roman" w:cs="Times New Roman"/>
          <w:color w:val="222222"/>
          <w:sz w:val="24"/>
          <w:szCs w:val="24"/>
          <w:lang w:val="en-US"/>
        </w:rPr>
        <w:t>.</w:t>
      </w:r>
    </w:p>
    <w:p w:rsidR="00FF31CF" w:rsidRPr="00D3327B" w:rsidRDefault="00536969">
      <w:pPr>
        <w:spacing w:line="240" w:lineRule="auto"/>
        <w:jc w:val="both"/>
        <w:rPr>
          <w:lang w:val="en-US"/>
        </w:rPr>
      </w:pPr>
      <w:r w:rsidRPr="00D3327B">
        <w:rPr>
          <w:rFonts w:ascii="Times New Roman" w:eastAsia="Times New Roman" w:hAnsi="Times New Roman" w:cs="Times New Roman"/>
          <w:sz w:val="24"/>
          <w:szCs w:val="24"/>
          <w:lang w:val="en-US"/>
        </w:rPr>
        <w:t>Raimbault, J. (2018a). Calibration of a density-based model of urban morphogenesis. </w:t>
      </w:r>
      <w:r w:rsidRPr="00D3327B">
        <w:rPr>
          <w:rFonts w:ascii="Times New Roman" w:eastAsia="Times New Roman" w:hAnsi="Times New Roman" w:cs="Times New Roman"/>
          <w:i/>
          <w:sz w:val="24"/>
          <w:szCs w:val="24"/>
          <w:lang w:val="en-US"/>
        </w:rPr>
        <w:t>PloS one</w:t>
      </w:r>
      <w:r w:rsidRPr="00D3327B">
        <w:rPr>
          <w:rFonts w:ascii="Times New Roman" w:eastAsia="Times New Roman" w:hAnsi="Times New Roman" w:cs="Times New Roman"/>
          <w:sz w:val="24"/>
          <w:szCs w:val="24"/>
          <w:lang w:val="en-US"/>
        </w:rPr>
        <w:t>, </w:t>
      </w:r>
      <w:r w:rsidRPr="00D3327B">
        <w:rPr>
          <w:rFonts w:ascii="Times New Roman" w:eastAsia="Times New Roman" w:hAnsi="Times New Roman" w:cs="Times New Roman"/>
          <w:i/>
          <w:sz w:val="24"/>
          <w:szCs w:val="24"/>
          <w:lang w:val="en-US"/>
        </w:rPr>
        <w:t>13</w:t>
      </w:r>
      <w:r w:rsidRPr="00D3327B">
        <w:rPr>
          <w:rFonts w:ascii="Times New Roman" w:eastAsia="Times New Roman" w:hAnsi="Times New Roman" w:cs="Times New Roman"/>
          <w:sz w:val="24"/>
          <w:szCs w:val="24"/>
          <w:lang w:val="en-US"/>
        </w:rPr>
        <w:t>(9), e0203516.</w:t>
      </w:r>
    </w:p>
    <w:p w:rsidR="00FF31CF" w:rsidRPr="00D3327B" w:rsidRDefault="00536969">
      <w:pPr>
        <w:spacing w:line="240" w:lineRule="auto"/>
        <w:jc w:val="both"/>
        <w:rPr>
          <w:lang w:val="en-US"/>
        </w:rPr>
      </w:pPr>
      <w:r w:rsidRPr="00D3327B">
        <w:rPr>
          <w:rFonts w:ascii="Times New Roman" w:eastAsia="Times New Roman" w:hAnsi="Times New Roman" w:cs="Times New Roman"/>
          <w:sz w:val="24"/>
          <w:szCs w:val="24"/>
          <w:lang w:val="en-US"/>
        </w:rPr>
        <w:t xml:space="preserve">Raimbault (2018b), </w:t>
      </w:r>
      <w:r w:rsidRPr="00D3327B">
        <w:rPr>
          <w:rFonts w:ascii="Times New Roman" w:eastAsia="Times New Roman" w:hAnsi="Times New Roman" w:cs="Times New Roman"/>
          <w:color w:val="222222"/>
          <w:sz w:val="24"/>
          <w:szCs w:val="24"/>
          <w:lang w:val="en-US"/>
        </w:rPr>
        <w:t>Indirect evidence of network effects in a system of cities. </w:t>
      </w:r>
      <w:r w:rsidRPr="00D3327B">
        <w:rPr>
          <w:rFonts w:ascii="Times New Roman" w:eastAsia="Times New Roman" w:hAnsi="Times New Roman" w:cs="Times New Roman"/>
          <w:i/>
          <w:color w:val="222222"/>
          <w:sz w:val="24"/>
          <w:szCs w:val="24"/>
          <w:lang w:val="en-US"/>
        </w:rPr>
        <w:t>Environment and Planning B: Urban Analytics and City Science</w:t>
      </w:r>
      <w:r w:rsidRPr="00D3327B">
        <w:rPr>
          <w:rFonts w:ascii="Times New Roman" w:eastAsia="Times New Roman" w:hAnsi="Times New Roman" w:cs="Times New Roman"/>
          <w:color w:val="222222"/>
          <w:sz w:val="24"/>
          <w:szCs w:val="24"/>
          <w:lang w:val="en-US"/>
        </w:rPr>
        <w:t>, 2399808318774335.</w:t>
      </w:r>
    </w:p>
    <w:p w:rsidR="00FF31CF" w:rsidRPr="00D3327B" w:rsidRDefault="00536969">
      <w:pPr>
        <w:spacing w:line="240" w:lineRule="auto"/>
        <w:jc w:val="both"/>
        <w:rPr>
          <w:lang w:val="en-US"/>
        </w:rPr>
      </w:pPr>
      <w:r w:rsidRPr="00D3327B">
        <w:rPr>
          <w:rFonts w:ascii="Times New Roman" w:eastAsia="Times New Roman" w:hAnsi="Times New Roman" w:cs="Times New Roman"/>
          <w:sz w:val="24"/>
          <w:szCs w:val="24"/>
          <w:lang w:val="en-US"/>
        </w:rPr>
        <w:t>Raimbault, J. (2018c). Co-evolution and morphogenetic systems. arXiv preprint arXiv :1803.11457.</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color w:val="222222"/>
          <w:sz w:val="24"/>
          <w:szCs w:val="24"/>
          <w:lang w:val="en-US"/>
        </w:rPr>
        <w:t>Raimbault, J. (2018d). Modeling the co-evolution of cities and networks. </w:t>
      </w:r>
      <w:r w:rsidRPr="00D3327B">
        <w:rPr>
          <w:rFonts w:ascii="Times New Roman" w:eastAsia="Times New Roman" w:hAnsi="Times New Roman" w:cs="Times New Roman"/>
          <w:i/>
          <w:color w:val="222222"/>
          <w:sz w:val="24"/>
          <w:szCs w:val="24"/>
          <w:lang w:val="en-US"/>
        </w:rPr>
        <w:t>arXiv preprint arXiv:1804.09430</w:t>
      </w:r>
      <w:r w:rsidRPr="00D3327B">
        <w:rPr>
          <w:rFonts w:ascii="Times New Roman" w:eastAsia="Times New Roman" w:hAnsi="Times New Roman" w:cs="Times New Roman"/>
          <w:color w:val="222222"/>
          <w:sz w:val="24"/>
          <w:szCs w:val="24"/>
          <w:lang w:val="en-US"/>
        </w:rPr>
        <w:t>.</w:t>
      </w:r>
    </w:p>
    <w:p w:rsidR="00FF31CF" w:rsidRDefault="00536969">
      <w:pPr>
        <w:spacing w:line="240" w:lineRule="auto"/>
        <w:jc w:val="both"/>
      </w:pPr>
      <w:r>
        <w:rPr>
          <w:rFonts w:ascii="Times New Roman" w:eastAsia="Times New Roman" w:hAnsi="Times New Roman" w:cs="Times New Roman"/>
          <w:color w:val="222222"/>
          <w:sz w:val="24"/>
          <w:szCs w:val="24"/>
        </w:rPr>
        <w:t>Raimbault, J. (2018e). </w:t>
      </w:r>
      <w:r>
        <w:rPr>
          <w:rFonts w:ascii="Times New Roman" w:eastAsia="Times New Roman" w:hAnsi="Times New Roman" w:cs="Times New Roman"/>
          <w:i/>
          <w:color w:val="222222"/>
          <w:sz w:val="24"/>
          <w:szCs w:val="24"/>
        </w:rPr>
        <w:t>Caractérisation et modélisation de la co-évolution des réseaux de transport et des territoires</w:t>
      </w:r>
      <w:r>
        <w:rPr>
          <w:rFonts w:ascii="Times New Roman" w:eastAsia="Times New Roman" w:hAnsi="Times New Roman" w:cs="Times New Roman"/>
          <w:color w:val="222222"/>
          <w:sz w:val="24"/>
          <w:szCs w:val="24"/>
        </w:rPr>
        <w:t> (Doctoral dissertation, Université Paris 7 Denis Diderot).</w:t>
      </w:r>
    </w:p>
    <w:p w:rsidR="00FF31CF" w:rsidRPr="00D3327B" w:rsidRDefault="00536969">
      <w:pPr>
        <w:spacing w:line="240" w:lineRule="auto"/>
        <w:jc w:val="both"/>
        <w:rPr>
          <w:lang w:val="en-US"/>
        </w:rPr>
      </w:pPr>
      <w:r w:rsidRPr="00D3327B">
        <w:rPr>
          <w:rFonts w:ascii="Times New Roman" w:eastAsia="Times New Roman" w:hAnsi="Times New Roman" w:cs="Times New Roman"/>
          <w:color w:val="222222"/>
          <w:sz w:val="24"/>
          <w:szCs w:val="24"/>
          <w:lang w:val="en-US"/>
        </w:rPr>
        <w:t xml:space="preserve">Raimbault, J. (2019a). Multi-dimensional Urban Network Percolation. </w:t>
      </w:r>
      <w:r w:rsidRPr="00D3327B">
        <w:rPr>
          <w:rFonts w:ascii="Times New Roman" w:eastAsia="Times New Roman" w:hAnsi="Times New Roman" w:cs="Times New Roman"/>
          <w:i/>
          <w:color w:val="222222"/>
          <w:sz w:val="24"/>
          <w:szCs w:val="24"/>
          <w:lang w:val="en-US"/>
        </w:rPr>
        <w:t>Journal of Interdisciplinary Methodologies and Issues in Science</w:t>
      </w:r>
      <w:r w:rsidRPr="00D3327B">
        <w:rPr>
          <w:rFonts w:ascii="Times New Roman" w:eastAsia="Times New Roman" w:hAnsi="Times New Roman" w:cs="Times New Roman"/>
          <w:color w:val="222222"/>
          <w:sz w:val="24"/>
          <w:szCs w:val="24"/>
          <w:lang w:val="en-US"/>
        </w:rPr>
        <w:t>. In press.</w:t>
      </w:r>
    </w:p>
    <w:p w:rsidR="00FF31CF" w:rsidRPr="00D3327B" w:rsidRDefault="00536969">
      <w:pPr>
        <w:spacing w:line="240" w:lineRule="auto"/>
        <w:jc w:val="both"/>
        <w:rPr>
          <w:lang w:val="en-US"/>
        </w:rPr>
      </w:pPr>
      <w:bookmarkStart w:id="94" w:name="_heading=h.gjdgxs" w:colFirst="0" w:colLast="0"/>
      <w:bookmarkEnd w:id="94"/>
      <w:r w:rsidRPr="00D3327B">
        <w:rPr>
          <w:rFonts w:ascii="Times New Roman" w:eastAsia="Times New Roman" w:hAnsi="Times New Roman" w:cs="Times New Roman"/>
          <w:color w:val="222222"/>
          <w:sz w:val="24"/>
          <w:szCs w:val="24"/>
          <w:lang w:val="en-US"/>
        </w:rPr>
        <w:t xml:space="preserve">Raimbault, J. (2019b). A Multi-scalar Model for Systems of Cities. </w:t>
      </w:r>
      <w:r w:rsidRPr="00D3327B">
        <w:rPr>
          <w:rFonts w:ascii="Times New Roman" w:eastAsia="Times New Roman" w:hAnsi="Times New Roman" w:cs="Times New Roman"/>
          <w:i/>
          <w:color w:val="222222"/>
          <w:sz w:val="24"/>
          <w:szCs w:val="24"/>
          <w:lang w:val="en-US"/>
        </w:rPr>
        <w:t>Conference on Complex Systems</w:t>
      </w:r>
      <w:r w:rsidRPr="00D3327B">
        <w:rPr>
          <w:rFonts w:ascii="Times New Roman" w:eastAsia="Times New Roman" w:hAnsi="Times New Roman" w:cs="Times New Roman"/>
          <w:color w:val="222222"/>
          <w:sz w:val="24"/>
          <w:szCs w:val="24"/>
          <w:lang w:val="en-US"/>
        </w:rPr>
        <w:t>, September 2019, Singapore.</w:t>
      </w:r>
    </w:p>
    <w:p w:rsidR="00FF31CF" w:rsidRPr="00D3327B" w:rsidRDefault="00536969">
      <w:pPr>
        <w:spacing w:line="240" w:lineRule="auto"/>
        <w:jc w:val="both"/>
        <w:rPr>
          <w:lang w:val="en-US"/>
        </w:rPr>
      </w:pPr>
      <w:r w:rsidRPr="00D3327B">
        <w:rPr>
          <w:rFonts w:ascii="Times New Roman" w:eastAsia="Times New Roman" w:hAnsi="Times New Roman" w:cs="Times New Roman"/>
          <w:color w:val="222222"/>
          <w:sz w:val="24"/>
          <w:szCs w:val="24"/>
          <w:lang w:val="en-US"/>
        </w:rPr>
        <w:t xml:space="preserve">Raimbault, J. (2020). Unveiling co-evolutionary patterns in systems of cities: a systematic exploration of the SimpopNet model. in Pumain D. (ed) </w:t>
      </w:r>
      <w:r w:rsidRPr="00D3327B">
        <w:rPr>
          <w:rFonts w:ascii="Times New Roman" w:eastAsia="Times New Roman" w:hAnsi="Times New Roman" w:cs="Times New Roman"/>
          <w:i/>
          <w:color w:val="222222"/>
          <w:sz w:val="24"/>
          <w:szCs w:val="24"/>
          <w:lang w:val="en-US"/>
        </w:rPr>
        <w:t>Theories and models of urbanization</w:t>
      </w:r>
      <w:r w:rsidRPr="00D3327B">
        <w:rPr>
          <w:rFonts w:ascii="Times New Roman" w:eastAsia="Times New Roman" w:hAnsi="Times New Roman" w:cs="Times New Roman"/>
          <w:color w:val="222222"/>
          <w:sz w:val="24"/>
          <w:szCs w:val="24"/>
          <w:lang w:val="en-US"/>
        </w:rPr>
        <w:t>. Springer, 261-278.</w:t>
      </w:r>
    </w:p>
    <w:p w:rsidR="00FF31CF" w:rsidRPr="00D3327B" w:rsidRDefault="00536969">
      <w:pPr>
        <w:spacing w:line="240" w:lineRule="auto"/>
        <w:jc w:val="both"/>
        <w:rPr>
          <w:rFonts w:ascii="Times New Roman" w:eastAsia="Times New Roman" w:hAnsi="Times New Roman" w:cs="Times New Roman"/>
          <w:color w:val="222222"/>
          <w:sz w:val="24"/>
          <w:szCs w:val="24"/>
          <w:lang w:val="en-US"/>
        </w:rPr>
      </w:pPr>
      <w:r w:rsidRPr="00D3327B">
        <w:rPr>
          <w:rFonts w:ascii="Times New Roman" w:eastAsia="Times New Roman" w:hAnsi="Times New Roman" w:cs="Times New Roman"/>
          <w:color w:val="222222"/>
          <w:sz w:val="24"/>
          <w:szCs w:val="24"/>
          <w:lang w:val="en-US"/>
        </w:rPr>
        <w:t>Reuillon, R., Leclaire, M., &amp; Rey-Coyrehourcq, S. (2013). OpenMOLE, a workflow engine specifically tailored for the distributed exploration of simulation models. </w:t>
      </w:r>
      <w:r w:rsidRPr="00D3327B">
        <w:rPr>
          <w:rFonts w:ascii="Times New Roman" w:eastAsia="Times New Roman" w:hAnsi="Times New Roman" w:cs="Times New Roman"/>
          <w:i/>
          <w:color w:val="222222"/>
          <w:sz w:val="24"/>
          <w:szCs w:val="24"/>
          <w:lang w:val="en-US"/>
        </w:rPr>
        <w:t>Future Generation Computer Systems</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29</w:t>
      </w:r>
      <w:r w:rsidRPr="00D3327B">
        <w:rPr>
          <w:rFonts w:ascii="Times New Roman" w:eastAsia="Times New Roman" w:hAnsi="Times New Roman" w:cs="Times New Roman"/>
          <w:color w:val="222222"/>
          <w:sz w:val="24"/>
          <w:szCs w:val="24"/>
          <w:lang w:val="en-US"/>
        </w:rPr>
        <w:t>(8), 1981-1990.</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color w:val="222222"/>
          <w:sz w:val="24"/>
          <w:szCs w:val="24"/>
          <w:lang w:val="en-US"/>
        </w:rPr>
        <w:t>Ribeiro, H. V., Rybski, D., &amp; Kropp, J. P. (2019). Effects of changing population or density on urban carbon dioxide emissions. </w:t>
      </w:r>
      <w:r w:rsidRPr="00D3327B">
        <w:rPr>
          <w:rFonts w:ascii="Times New Roman" w:eastAsia="Times New Roman" w:hAnsi="Times New Roman" w:cs="Times New Roman"/>
          <w:i/>
          <w:color w:val="222222"/>
          <w:sz w:val="24"/>
          <w:szCs w:val="24"/>
          <w:lang w:val="en-US"/>
        </w:rPr>
        <w:t>Nature communications</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10</w:t>
      </w:r>
      <w:r w:rsidRPr="00D3327B">
        <w:rPr>
          <w:rFonts w:ascii="Times New Roman" w:eastAsia="Times New Roman" w:hAnsi="Times New Roman" w:cs="Times New Roman"/>
          <w:color w:val="222222"/>
          <w:sz w:val="24"/>
          <w:szCs w:val="24"/>
          <w:lang w:val="en-US"/>
        </w:rPr>
        <w:t>.</w:t>
      </w:r>
    </w:p>
    <w:p w:rsidR="00FF31CF" w:rsidRPr="00D3327B" w:rsidRDefault="00536969">
      <w:pPr>
        <w:spacing w:line="240" w:lineRule="auto"/>
        <w:jc w:val="both"/>
        <w:rPr>
          <w:rFonts w:ascii="Times New Roman" w:eastAsia="Times New Roman" w:hAnsi="Times New Roman" w:cs="Times New Roman"/>
          <w:sz w:val="24"/>
          <w:szCs w:val="24"/>
          <w:lang w:val="en-US"/>
        </w:rPr>
      </w:pPr>
      <w:r w:rsidRPr="00D3327B">
        <w:rPr>
          <w:rFonts w:ascii="Times New Roman" w:eastAsia="Times New Roman" w:hAnsi="Times New Roman" w:cs="Times New Roman"/>
          <w:color w:val="222222"/>
          <w:sz w:val="24"/>
          <w:szCs w:val="24"/>
          <w:lang w:val="en-US"/>
        </w:rPr>
        <w:t>Rozenblat, C., &amp; Pumain, D. (2018). Conclusion: Toward a methodology for multi-scalar urban system policies. </w:t>
      </w:r>
      <w:r w:rsidRPr="00D3327B">
        <w:rPr>
          <w:rFonts w:ascii="Times New Roman" w:eastAsia="Times New Roman" w:hAnsi="Times New Roman" w:cs="Times New Roman"/>
          <w:i/>
          <w:color w:val="222222"/>
          <w:sz w:val="24"/>
          <w:szCs w:val="24"/>
          <w:lang w:val="en-US"/>
        </w:rPr>
        <w:t>International and Transnational Perspectives on Urban Systems</w:t>
      </w:r>
      <w:r w:rsidRPr="00D3327B">
        <w:rPr>
          <w:rFonts w:ascii="Times New Roman" w:eastAsia="Times New Roman" w:hAnsi="Times New Roman" w:cs="Times New Roman"/>
          <w:color w:val="222222"/>
          <w:sz w:val="24"/>
          <w:szCs w:val="24"/>
          <w:lang w:val="en-US"/>
        </w:rPr>
        <w:t>, 385.</w:t>
      </w:r>
    </w:p>
    <w:p w:rsidR="00FF31CF" w:rsidRDefault="00536969">
      <w:pPr>
        <w:spacing w:line="240" w:lineRule="auto"/>
        <w:jc w:val="both"/>
      </w:pPr>
      <w:r w:rsidRPr="00D3327B">
        <w:rPr>
          <w:rFonts w:ascii="Times New Roman" w:eastAsia="Times New Roman" w:hAnsi="Times New Roman" w:cs="Times New Roman"/>
          <w:sz w:val="24"/>
          <w:szCs w:val="24"/>
          <w:lang w:val="en-US"/>
        </w:rPr>
        <w:t xml:space="preserve">Schamp, E.W. (2010). On the notion of co-evolution in economic geography. </w:t>
      </w:r>
      <w:r>
        <w:rPr>
          <w:rFonts w:ascii="Times New Roman" w:eastAsia="Times New Roman" w:hAnsi="Times New Roman" w:cs="Times New Roman"/>
          <w:sz w:val="24"/>
          <w:szCs w:val="24"/>
        </w:rPr>
        <w:t>The handbook of evolutionary economic geography, p. 432.</w:t>
      </w:r>
    </w:p>
    <w:p w:rsidR="00FF31CF" w:rsidRPr="00D3327B" w:rsidRDefault="00536969">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Schmitt, C. (2014). Modélisation de la dynamique des systèmes de peuplement : de SimpopLocal à SimpopNet. </w:t>
      </w:r>
      <w:r w:rsidRPr="00D3327B">
        <w:rPr>
          <w:rFonts w:ascii="Times New Roman" w:eastAsia="Times New Roman" w:hAnsi="Times New Roman" w:cs="Times New Roman"/>
          <w:sz w:val="24"/>
          <w:szCs w:val="24"/>
          <w:lang w:val="en-US"/>
        </w:rPr>
        <w:t>PhD thesis, University Paris 1.</w:t>
      </w:r>
    </w:p>
    <w:p w:rsidR="00FF31CF" w:rsidRDefault="00536969">
      <w:pPr>
        <w:spacing w:after="0" w:line="240" w:lineRule="auto"/>
        <w:rPr>
          <w:ins w:id="95" w:author="Denise" w:date="2020-06-30T11:01:00Z"/>
          <w:rFonts w:ascii="Times New Roman" w:eastAsia="Times New Roman" w:hAnsi="Times New Roman" w:cs="Times New Roman"/>
          <w:color w:val="222222"/>
          <w:sz w:val="24"/>
          <w:szCs w:val="24"/>
          <w:lang w:val="en-US"/>
        </w:rPr>
      </w:pPr>
      <w:r w:rsidRPr="00D3327B">
        <w:rPr>
          <w:rFonts w:ascii="Times New Roman" w:eastAsia="Times New Roman" w:hAnsi="Times New Roman" w:cs="Times New Roman"/>
          <w:color w:val="222222"/>
          <w:sz w:val="24"/>
          <w:szCs w:val="24"/>
          <w:lang w:val="en-US"/>
        </w:rPr>
        <w:t xml:space="preserve">Schmitt, C., Rey-Coyrehourcq, S., Reuillon, R., &amp; Pumain, D. (2015). Half a billion simulations: Evolutionary algorithms and distributed computing for calibrating the </w:t>
      </w:r>
      <w:r w:rsidRPr="00D3327B">
        <w:rPr>
          <w:rFonts w:ascii="Times New Roman" w:eastAsia="Times New Roman" w:hAnsi="Times New Roman" w:cs="Times New Roman"/>
          <w:color w:val="222222"/>
          <w:sz w:val="24"/>
          <w:szCs w:val="24"/>
          <w:lang w:val="en-US"/>
        </w:rPr>
        <w:lastRenderedPageBreak/>
        <w:t>SimpopLocal geographical model. </w:t>
      </w:r>
      <w:r w:rsidRPr="00D3327B">
        <w:rPr>
          <w:rFonts w:ascii="Times New Roman" w:eastAsia="Times New Roman" w:hAnsi="Times New Roman" w:cs="Times New Roman"/>
          <w:i/>
          <w:color w:val="222222"/>
          <w:sz w:val="24"/>
          <w:szCs w:val="24"/>
          <w:lang w:val="en-US"/>
        </w:rPr>
        <w:t>Environment and Planning B: Planning and Design</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42</w:t>
      </w:r>
      <w:r w:rsidRPr="00D3327B">
        <w:rPr>
          <w:rFonts w:ascii="Times New Roman" w:eastAsia="Times New Roman" w:hAnsi="Times New Roman" w:cs="Times New Roman"/>
          <w:color w:val="222222"/>
          <w:sz w:val="24"/>
          <w:szCs w:val="24"/>
          <w:lang w:val="en-US"/>
        </w:rPr>
        <w:t>(2), 300-315.</w:t>
      </w:r>
    </w:p>
    <w:p w:rsidR="004C476A" w:rsidRDefault="004C476A">
      <w:pPr>
        <w:spacing w:after="0" w:line="240" w:lineRule="auto"/>
        <w:rPr>
          <w:ins w:id="96" w:author="Denise" w:date="2020-06-30T11:01:00Z"/>
          <w:rFonts w:ascii="Times New Roman" w:eastAsia="Times New Roman" w:hAnsi="Times New Roman" w:cs="Times New Roman"/>
          <w:color w:val="222222"/>
          <w:sz w:val="24"/>
          <w:szCs w:val="24"/>
          <w:lang w:val="en-US"/>
        </w:rPr>
      </w:pPr>
    </w:p>
    <w:p w:rsidR="004C476A" w:rsidRPr="004C476A" w:rsidRDefault="00E54DB5" w:rsidP="004C476A">
      <w:pPr>
        <w:spacing w:after="0" w:line="240" w:lineRule="auto"/>
        <w:rPr>
          <w:ins w:id="97" w:author="Denise" w:date="2020-06-30T11:01:00Z"/>
          <w:rFonts w:ascii="Times New Roman" w:hAnsi="Times New Roman" w:cs="Times New Roman"/>
          <w:color w:val="222222"/>
          <w:sz w:val="24"/>
          <w:szCs w:val="24"/>
          <w:lang w:val="en-US"/>
          <w:rPrChange w:id="98" w:author="Denise" w:date="2020-06-30T11:01:00Z">
            <w:rPr>
              <w:ins w:id="99" w:author="Denise" w:date="2020-06-30T11:01:00Z"/>
              <w:color w:val="222222"/>
              <w:lang w:val="en-US"/>
            </w:rPr>
          </w:rPrChange>
        </w:rPr>
      </w:pPr>
      <w:ins w:id="100" w:author="Denise" w:date="2020-06-30T11:01:00Z">
        <w:r>
          <w:rPr>
            <w:rFonts w:ascii="Times New Roman" w:hAnsi="Times New Roman" w:cs="Times New Roman"/>
            <w:color w:val="222222"/>
            <w:sz w:val="24"/>
            <w:szCs w:val="24"/>
            <w:lang w:val="en-US"/>
          </w:rPr>
          <w:t>Sorensen, A., &amp; Okata, J. (e</w:t>
        </w:r>
        <w:r w:rsidR="004C476A" w:rsidRPr="004C476A">
          <w:rPr>
            <w:rFonts w:ascii="Times New Roman" w:hAnsi="Times New Roman" w:cs="Times New Roman"/>
            <w:color w:val="222222"/>
            <w:sz w:val="24"/>
            <w:szCs w:val="24"/>
            <w:lang w:val="en-US"/>
            <w:rPrChange w:id="101" w:author="Denise" w:date="2020-06-30T11:01:00Z">
              <w:rPr>
                <w:color w:val="222222"/>
                <w:lang w:val="en-US"/>
              </w:rPr>
            </w:rPrChange>
          </w:rPr>
          <w:t xml:space="preserve">ds.). (2010). </w:t>
        </w:r>
        <w:r w:rsidR="004C476A" w:rsidRPr="004C476A">
          <w:rPr>
            <w:rFonts w:ascii="Times New Roman" w:hAnsi="Times New Roman" w:cs="Times New Roman"/>
            <w:i/>
            <w:iCs/>
            <w:color w:val="222222"/>
            <w:sz w:val="24"/>
            <w:szCs w:val="24"/>
            <w:lang w:val="en-US"/>
            <w:rPrChange w:id="102" w:author="Denise" w:date="2020-06-30T11:01:00Z">
              <w:rPr>
                <w:i/>
                <w:iCs/>
                <w:color w:val="222222"/>
                <w:lang w:val="en-US"/>
              </w:rPr>
            </w:rPrChange>
          </w:rPr>
          <w:t>Megacities: Urban form, governance, and sustainability</w:t>
        </w:r>
        <w:r w:rsidR="004C476A" w:rsidRPr="004C476A">
          <w:rPr>
            <w:rFonts w:ascii="Times New Roman" w:hAnsi="Times New Roman" w:cs="Times New Roman"/>
            <w:color w:val="222222"/>
            <w:sz w:val="24"/>
            <w:szCs w:val="24"/>
            <w:lang w:val="en-US"/>
            <w:rPrChange w:id="103" w:author="Denise" w:date="2020-06-30T11:01:00Z">
              <w:rPr>
                <w:color w:val="222222"/>
                <w:lang w:val="en-US"/>
              </w:rPr>
            </w:rPrChange>
          </w:rPr>
          <w:t xml:space="preserve"> (Vol. 10). Springer Science &amp; Business Media.</w:t>
        </w:r>
      </w:ins>
    </w:p>
    <w:p w:rsidR="004C476A" w:rsidRPr="00D3327B" w:rsidDel="004C476A" w:rsidRDefault="004C476A">
      <w:pPr>
        <w:spacing w:after="0" w:line="240" w:lineRule="auto"/>
        <w:rPr>
          <w:del w:id="104" w:author="Denise" w:date="2020-06-30T11:01:00Z"/>
          <w:color w:val="222222"/>
          <w:lang w:val="en-US"/>
        </w:rPr>
      </w:pPr>
    </w:p>
    <w:p w:rsidR="00FF31CF" w:rsidRPr="00D3327B" w:rsidDel="004C476A" w:rsidRDefault="00FF31CF">
      <w:pPr>
        <w:spacing w:after="0" w:line="240" w:lineRule="auto"/>
        <w:rPr>
          <w:del w:id="105" w:author="Denise" w:date="2020-06-30T11:01:00Z"/>
          <w:rFonts w:ascii="Times New Roman" w:eastAsia="Times New Roman" w:hAnsi="Times New Roman" w:cs="Times New Roman"/>
          <w:color w:val="222222"/>
          <w:sz w:val="24"/>
          <w:szCs w:val="24"/>
          <w:lang w:val="en-US"/>
        </w:rPr>
      </w:pPr>
    </w:p>
    <w:p w:rsidR="00FF31CF" w:rsidRPr="00D3327B" w:rsidRDefault="00536969">
      <w:pPr>
        <w:spacing w:after="0" w:line="240" w:lineRule="auto"/>
        <w:rPr>
          <w:rFonts w:ascii="Times New Roman" w:eastAsia="Times New Roman" w:hAnsi="Times New Roman" w:cs="Times New Roman"/>
          <w:color w:val="222222"/>
          <w:sz w:val="24"/>
          <w:szCs w:val="24"/>
          <w:lang w:val="en-US"/>
        </w:rPr>
      </w:pPr>
      <w:r w:rsidRPr="0064737A">
        <w:rPr>
          <w:rFonts w:ascii="Times New Roman" w:eastAsia="Times New Roman" w:hAnsi="Times New Roman" w:cs="Times New Roman"/>
          <w:color w:val="222222"/>
          <w:sz w:val="24"/>
          <w:szCs w:val="24"/>
          <w:rPrChange w:id="106" w:author="Denise" w:date="2020-06-30T11:12:00Z">
            <w:rPr>
              <w:rFonts w:ascii="Times New Roman" w:eastAsia="Times New Roman" w:hAnsi="Times New Roman" w:cs="Times New Roman"/>
              <w:color w:val="222222"/>
              <w:sz w:val="24"/>
              <w:szCs w:val="24"/>
              <w:lang w:val="en-US"/>
            </w:rPr>
          </w:rPrChange>
        </w:rPr>
        <w:t xml:space="preserve">Strauss, S. Y., Sahli, H., &amp; Conner, J. K. (2005). </w:t>
      </w:r>
      <w:r w:rsidRPr="00D3327B">
        <w:rPr>
          <w:rFonts w:ascii="Times New Roman" w:eastAsia="Times New Roman" w:hAnsi="Times New Roman" w:cs="Times New Roman"/>
          <w:color w:val="222222"/>
          <w:sz w:val="24"/>
          <w:szCs w:val="24"/>
          <w:lang w:val="en-US"/>
        </w:rPr>
        <w:t>Toward a more trait‐centered approach to diffuse (co) evolution. </w:t>
      </w:r>
      <w:r w:rsidRPr="00D3327B">
        <w:rPr>
          <w:rFonts w:ascii="Times New Roman" w:eastAsia="Times New Roman" w:hAnsi="Times New Roman" w:cs="Times New Roman"/>
          <w:i/>
          <w:color w:val="222222"/>
          <w:sz w:val="24"/>
          <w:szCs w:val="24"/>
          <w:lang w:val="en-US"/>
        </w:rPr>
        <w:t>New Phytologist</w:t>
      </w:r>
      <w:r w:rsidRPr="00D3327B">
        <w:rPr>
          <w:rFonts w:ascii="Times New Roman" w:eastAsia="Times New Roman" w:hAnsi="Times New Roman" w:cs="Times New Roman"/>
          <w:color w:val="222222"/>
          <w:sz w:val="24"/>
          <w:szCs w:val="24"/>
          <w:lang w:val="en-US"/>
        </w:rPr>
        <w:t>, </w:t>
      </w:r>
      <w:r w:rsidRPr="00D3327B">
        <w:rPr>
          <w:rFonts w:ascii="Times New Roman" w:eastAsia="Times New Roman" w:hAnsi="Times New Roman" w:cs="Times New Roman"/>
          <w:i/>
          <w:color w:val="222222"/>
          <w:sz w:val="24"/>
          <w:szCs w:val="24"/>
          <w:lang w:val="en-US"/>
        </w:rPr>
        <w:t>165</w:t>
      </w:r>
      <w:r w:rsidRPr="00D3327B">
        <w:rPr>
          <w:rFonts w:ascii="Times New Roman" w:eastAsia="Times New Roman" w:hAnsi="Times New Roman" w:cs="Times New Roman"/>
          <w:color w:val="222222"/>
          <w:sz w:val="24"/>
          <w:szCs w:val="24"/>
          <w:lang w:val="en-US"/>
        </w:rPr>
        <w:t>(1), 81-90.</w:t>
      </w:r>
    </w:p>
    <w:p w:rsidR="00FF31CF" w:rsidRPr="00D3327B" w:rsidRDefault="00FF31CF">
      <w:pPr>
        <w:spacing w:after="0" w:line="240" w:lineRule="auto"/>
        <w:rPr>
          <w:rFonts w:ascii="Times New Roman" w:eastAsia="Times New Roman" w:hAnsi="Times New Roman" w:cs="Times New Roman"/>
          <w:color w:val="222222"/>
          <w:sz w:val="24"/>
          <w:szCs w:val="24"/>
          <w:lang w:val="en-US"/>
        </w:rPr>
      </w:pPr>
    </w:p>
    <w:p w:rsidR="00FF31CF" w:rsidRPr="00D3327B" w:rsidRDefault="00536969">
      <w:pPr>
        <w:spacing w:after="0" w:line="240" w:lineRule="auto"/>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UN DESA, (2018). World Urbanization Prospects 2018 [WWW Document]. URL https://esa.un.org/unpd/wup/.</w:t>
      </w:r>
    </w:p>
    <w:p w:rsidR="00FF31CF" w:rsidRPr="00D3327B" w:rsidRDefault="00FF31CF">
      <w:pPr>
        <w:spacing w:after="0" w:line="240" w:lineRule="auto"/>
        <w:rPr>
          <w:rFonts w:ascii="Times New Roman" w:eastAsia="Times New Roman" w:hAnsi="Times New Roman" w:cs="Times New Roman"/>
          <w:sz w:val="24"/>
          <w:szCs w:val="24"/>
          <w:lang w:val="en-US"/>
        </w:rPr>
      </w:pPr>
    </w:p>
    <w:p w:rsidR="00FF31CF" w:rsidRPr="00D3327B" w:rsidRDefault="00536969">
      <w:pPr>
        <w:spacing w:after="0" w:line="240" w:lineRule="auto"/>
        <w:rPr>
          <w:rFonts w:ascii="Times New Roman" w:eastAsia="Times New Roman" w:hAnsi="Times New Roman" w:cs="Times New Roman"/>
          <w:color w:val="222222"/>
          <w:sz w:val="24"/>
          <w:szCs w:val="24"/>
          <w:lang w:val="en-US"/>
        </w:rPr>
      </w:pPr>
      <w:r w:rsidRPr="00D3327B">
        <w:rPr>
          <w:rFonts w:ascii="Times New Roman" w:eastAsia="Times New Roman" w:hAnsi="Times New Roman" w:cs="Times New Roman"/>
          <w:color w:val="222222"/>
          <w:sz w:val="24"/>
          <w:szCs w:val="24"/>
          <w:lang w:val="en-US"/>
        </w:rPr>
        <w:t>Wegener, M., &amp; Fürst, F. (2004). Land-use transport interaction: state of the art. </w:t>
      </w:r>
      <w:r w:rsidRPr="00D3327B">
        <w:rPr>
          <w:rFonts w:ascii="Times New Roman" w:eastAsia="Times New Roman" w:hAnsi="Times New Roman" w:cs="Times New Roman"/>
          <w:i/>
          <w:color w:val="222222"/>
          <w:sz w:val="24"/>
          <w:szCs w:val="24"/>
          <w:lang w:val="en-US"/>
        </w:rPr>
        <w:t>Available at SSRN 1434678</w:t>
      </w:r>
      <w:r w:rsidRPr="00D3327B">
        <w:rPr>
          <w:rFonts w:ascii="Times New Roman" w:eastAsia="Times New Roman" w:hAnsi="Times New Roman" w:cs="Times New Roman"/>
          <w:color w:val="222222"/>
          <w:sz w:val="24"/>
          <w:szCs w:val="24"/>
          <w:lang w:val="en-US"/>
        </w:rPr>
        <w:t>.</w:t>
      </w:r>
    </w:p>
    <w:p w:rsidR="00FF31CF" w:rsidRPr="00D3327B" w:rsidRDefault="00FF31CF">
      <w:pPr>
        <w:spacing w:after="0" w:line="240" w:lineRule="auto"/>
        <w:rPr>
          <w:rFonts w:ascii="Times New Roman" w:eastAsia="Times New Roman" w:hAnsi="Times New Roman" w:cs="Times New Roman"/>
          <w:color w:val="222222"/>
          <w:sz w:val="24"/>
          <w:szCs w:val="24"/>
          <w:lang w:val="en-US"/>
        </w:rPr>
      </w:pPr>
    </w:p>
    <w:p w:rsidR="00FF31CF" w:rsidRPr="00D3327B" w:rsidRDefault="00536969">
      <w:pPr>
        <w:spacing w:after="0" w:line="240" w:lineRule="auto"/>
        <w:rPr>
          <w:lang w:val="en-US"/>
        </w:rPr>
      </w:pPr>
      <w:r w:rsidRPr="00D3327B">
        <w:rPr>
          <w:rFonts w:ascii="Times New Roman" w:eastAsia="Times New Roman" w:hAnsi="Times New Roman" w:cs="Times New Roman"/>
          <w:color w:val="222222"/>
          <w:sz w:val="24"/>
          <w:szCs w:val="24"/>
          <w:lang w:val="en-US"/>
        </w:rPr>
        <w:t xml:space="preserve">Wu F. (2020) </w:t>
      </w:r>
      <w:r w:rsidRPr="00D3327B">
        <w:rPr>
          <w:rFonts w:ascii="Times New Roman" w:eastAsia="Times New Roman" w:hAnsi="Times New Roman" w:cs="Times New Roman"/>
          <w:sz w:val="24"/>
          <w:szCs w:val="24"/>
          <w:lang w:val="en-US"/>
        </w:rPr>
        <w:t xml:space="preserve">Emerging cities and urban theories: a Chinese perspective, in </w:t>
      </w:r>
      <w:r w:rsidRPr="00D3327B">
        <w:rPr>
          <w:rFonts w:ascii="Times New Roman" w:eastAsia="Times New Roman" w:hAnsi="Times New Roman" w:cs="Times New Roman"/>
          <w:i/>
          <w:sz w:val="24"/>
          <w:szCs w:val="24"/>
          <w:lang w:val="en-US"/>
        </w:rPr>
        <w:t>Theories and models of urbanization</w:t>
      </w:r>
      <w:r w:rsidRPr="00D3327B">
        <w:rPr>
          <w:rFonts w:ascii="Times New Roman" w:eastAsia="Times New Roman" w:hAnsi="Times New Roman" w:cs="Times New Roman"/>
          <w:sz w:val="24"/>
          <w:szCs w:val="24"/>
          <w:lang w:val="en-US"/>
        </w:rPr>
        <w:t>, Pumain (ed), Springer, chapter 10, 171-182.</w:t>
      </w:r>
    </w:p>
    <w:p w:rsidR="00FF31CF" w:rsidRPr="00D3327B" w:rsidRDefault="00FF31CF">
      <w:pPr>
        <w:spacing w:after="0" w:line="240" w:lineRule="auto"/>
        <w:rPr>
          <w:rFonts w:ascii="Times New Roman" w:eastAsia="Times New Roman" w:hAnsi="Times New Roman" w:cs="Times New Roman"/>
          <w:sz w:val="24"/>
          <w:szCs w:val="24"/>
          <w:lang w:val="en-US"/>
        </w:rPr>
      </w:pPr>
    </w:p>
    <w:p w:rsidR="00FF31CF" w:rsidRPr="00D3327B" w:rsidRDefault="00536969">
      <w:pPr>
        <w:spacing w:after="0" w:line="240" w:lineRule="auto"/>
        <w:rPr>
          <w:rFonts w:ascii="Times New Roman" w:eastAsia="Times New Roman" w:hAnsi="Times New Roman" w:cs="Times New Roman"/>
          <w:sz w:val="24"/>
          <w:szCs w:val="24"/>
          <w:lang w:val="en-US"/>
        </w:rPr>
      </w:pPr>
      <w:r w:rsidRPr="00D3327B">
        <w:rPr>
          <w:rFonts w:ascii="Times New Roman" w:eastAsia="Times New Roman" w:hAnsi="Times New Roman" w:cs="Times New Roman"/>
          <w:sz w:val="24"/>
          <w:szCs w:val="24"/>
          <w:lang w:val="en-US"/>
        </w:rPr>
        <w:t xml:space="preserve">Xu, Z., &amp; Harriss, R. (2010). A Spatial and Temporal Autocorrelated Growth Model for City Rank—Size Distribution. </w:t>
      </w:r>
      <w:r w:rsidRPr="00D3327B">
        <w:rPr>
          <w:rFonts w:ascii="Times New Roman" w:eastAsia="Times New Roman" w:hAnsi="Times New Roman" w:cs="Times New Roman"/>
          <w:i/>
          <w:sz w:val="24"/>
          <w:szCs w:val="24"/>
          <w:lang w:val="en-US"/>
        </w:rPr>
        <w:t>Urban Studies</w:t>
      </w:r>
      <w:r w:rsidRPr="00D3327B">
        <w:rPr>
          <w:rFonts w:ascii="Times New Roman" w:eastAsia="Times New Roman" w:hAnsi="Times New Roman" w:cs="Times New Roman"/>
          <w:sz w:val="24"/>
          <w:szCs w:val="24"/>
          <w:lang w:val="en-US"/>
        </w:rPr>
        <w:t xml:space="preserve">, </w:t>
      </w:r>
      <w:r w:rsidRPr="00D3327B">
        <w:rPr>
          <w:rFonts w:ascii="Times New Roman" w:eastAsia="Times New Roman" w:hAnsi="Times New Roman" w:cs="Times New Roman"/>
          <w:i/>
          <w:sz w:val="24"/>
          <w:szCs w:val="24"/>
          <w:lang w:val="en-US"/>
        </w:rPr>
        <w:t>47</w:t>
      </w:r>
      <w:r w:rsidRPr="00D3327B">
        <w:rPr>
          <w:rFonts w:ascii="Times New Roman" w:eastAsia="Times New Roman" w:hAnsi="Times New Roman" w:cs="Times New Roman"/>
          <w:sz w:val="24"/>
          <w:szCs w:val="24"/>
          <w:lang w:val="en-US"/>
        </w:rPr>
        <w:t>(2), 321-335.</w:t>
      </w:r>
    </w:p>
    <w:p w:rsidR="00FF31CF" w:rsidRPr="00D3327B" w:rsidRDefault="00FF31CF">
      <w:pPr>
        <w:spacing w:after="0" w:line="240" w:lineRule="auto"/>
        <w:rPr>
          <w:rFonts w:ascii="Times New Roman" w:eastAsia="Times New Roman" w:hAnsi="Times New Roman" w:cs="Times New Roman"/>
          <w:sz w:val="24"/>
          <w:szCs w:val="24"/>
          <w:lang w:val="en-US"/>
        </w:rPr>
      </w:pPr>
    </w:p>
    <w:p w:rsidR="00FF31CF" w:rsidRDefault="00536969">
      <w:pPr>
        <w:spacing w:after="0" w:line="240" w:lineRule="auto"/>
        <w:rPr>
          <w:rFonts w:ascii="Times New Roman" w:eastAsia="Times New Roman" w:hAnsi="Times New Roman" w:cs="Times New Roman"/>
          <w:sz w:val="24"/>
          <w:szCs w:val="24"/>
        </w:rPr>
      </w:pPr>
      <w:r w:rsidRPr="00D3327B">
        <w:rPr>
          <w:rFonts w:ascii="Times New Roman" w:eastAsia="Times New Roman" w:hAnsi="Times New Roman" w:cs="Times New Roman"/>
          <w:sz w:val="24"/>
          <w:szCs w:val="24"/>
          <w:lang w:val="en-US"/>
        </w:rPr>
        <w:t xml:space="preserve">Xu, Z., &amp; Harriss, R. (2014). Discontinuities in the evolution of the city system in Texas from 1850 to 2010. </w:t>
      </w:r>
      <w:r>
        <w:rPr>
          <w:rFonts w:ascii="Times New Roman" w:eastAsia="Times New Roman" w:hAnsi="Times New Roman" w:cs="Times New Roman"/>
          <w:i/>
          <w:sz w:val="24"/>
          <w:szCs w:val="24"/>
        </w:rPr>
        <w:t>Computers, Environment and Urban Systems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43</w:t>
      </w:r>
      <w:r>
        <w:rPr>
          <w:rFonts w:ascii="Times New Roman" w:eastAsia="Times New Roman" w:hAnsi="Times New Roman" w:cs="Times New Roman"/>
          <w:sz w:val="24"/>
          <w:szCs w:val="24"/>
        </w:rPr>
        <w:t>, 14-24.</w:t>
      </w:r>
    </w:p>
    <w:p w:rsidR="00FF31CF" w:rsidRDefault="00FF31CF">
      <w:pPr>
        <w:spacing w:line="240" w:lineRule="auto"/>
      </w:pPr>
    </w:p>
    <w:sectPr w:rsidR="00FF31CF">
      <w:footerReference w:type="default" r:id="rId19"/>
      <w:pgSz w:w="11906" w:h="16838"/>
      <w:pgMar w:top="1417" w:right="1417" w:bottom="1417" w:left="1417" w:header="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542" w:rsidRDefault="00604542">
      <w:pPr>
        <w:spacing w:after="0" w:line="240" w:lineRule="auto"/>
      </w:pPr>
      <w:r>
        <w:separator/>
      </w:r>
    </w:p>
  </w:endnote>
  <w:endnote w:type="continuationSeparator" w:id="0">
    <w:p w:rsidR="00604542" w:rsidRDefault="0060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Liberation Sans">
    <w:altName w:val="Arial"/>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 w:name="CMSY10">
    <w:altName w:val="Times New Roman"/>
    <w:charset w:val="00"/>
    <w:family w:val="auto"/>
    <w:pitch w:val="default"/>
  </w:font>
  <w:font w:name="Gungsuh">
    <w:panose1 w:val="02030600000101010101"/>
    <w:charset w:val="81"/>
    <w:family w:val="roman"/>
    <w:pitch w:val="variable"/>
    <w:sig w:usb0="B00002AF" w:usb1="69D77CFB" w:usb2="00000030" w:usb3="00000000" w:csb0="0008009F" w:csb1="00000000"/>
  </w:font>
  <w:font w:name="Avenir Roman">
    <w:altName w:val="Corbel"/>
    <w:charset w:val="4D"/>
    <w:family w:val="swiss"/>
    <w:pitch w:val="variable"/>
    <w:sig w:usb0="00000001" w:usb1="5000204A" w:usb2="00000000" w:usb3="00000000" w:csb0="0000009B"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31CF" w:rsidRDefault="00536969">
    <w:pPr>
      <w:pBdr>
        <w:top w:val="nil"/>
        <w:left w:val="nil"/>
        <w:bottom w:val="nil"/>
        <w:right w:val="nil"/>
        <w:between w:val="nil"/>
      </w:pBdr>
      <w:tabs>
        <w:tab w:val="center" w:pos="4536"/>
        <w:tab w:val="right" w:pos="9072"/>
      </w:tabs>
      <w:spacing w:after="0" w:line="240" w:lineRule="auto"/>
      <w:jc w:val="right"/>
    </w:pPr>
    <w:r>
      <w:fldChar w:fldCharType="begin"/>
    </w:r>
    <w:r>
      <w:instrText>PAGE</w:instrText>
    </w:r>
    <w:r>
      <w:fldChar w:fldCharType="separate"/>
    </w:r>
    <w:r w:rsidR="003E6D58">
      <w:rPr>
        <w:noProof/>
      </w:rPr>
      <w:t>26</w:t>
    </w:r>
    <w:r>
      <w:fldChar w:fldCharType="end"/>
    </w:r>
  </w:p>
  <w:p w:rsidR="00FF31CF" w:rsidRDefault="00FF31CF">
    <w:pPr>
      <w:pBdr>
        <w:top w:val="nil"/>
        <w:left w:val="nil"/>
        <w:bottom w:val="nil"/>
        <w:right w:val="nil"/>
        <w:between w:val="nil"/>
      </w:pBdr>
      <w:tabs>
        <w:tab w:val="center" w:pos="4536"/>
        <w:tab w:val="right" w:pos="9072"/>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542" w:rsidRDefault="00604542">
      <w:pPr>
        <w:spacing w:after="0" w:line="240" w:lineRule="auto"/>
      </w:pPr>
      <w:r>
        <w:separator/>
      </w:r>
    </w:p>
  </w:footnote>
  <w:footnote w:type="continuationSeparator" w:id="0">
    <w:p w:rsidR="00604542" w:rsidRDefault="00604542">
      <w:pPr>
        <w:spacing w:after="0" w:line="240" w:lineRule="auto"/>
      </w:pPr>
      <w:r>
        <w:continuationSeparator/>
      </w:r>
    </w:p>
  </w:footnote>
  <w:footnote w:id="1">
    <w:p w:rsidR="00FF31CF" w:rsidRDefault="00536969">
      <w:pPr>
        <w:pBdr>
          <w:top w:val="nil"/>
          <w:left w:val="nil"/>
          <w:bottom w:val="nil"/>
          <w:right w:val="nil"/>
          <w:between w:val="nil"/>
        </w:pBdr>
      </w:pPr>
      <w:r>
        <w:rPr>
          <w:vertAlign w:val="superscript"/>
        </w:rPr>
        <w:footnoteRef/>
      </w:r>
      <w:r>
        <w:rPr>
          <w:vertAlign w:val="superscript"/>
        </w:rPr>
        <w:t xml:space="preserve">  </w:t>
      </w:r>
      <w:r>
        <w:rPr>
          <w:rFonts w:ascii="Times New Roman" w:eastAsia="Times New Roman" w:hAnsi="Times New Roman" w:cs="Times New Roman"/>
        </w:rPr>
        <w:t>Research fellow, University College London, CASA and Associate Researcher, Institut des Systèmes Complexes Paris-Ile-de-France, CNRS</w:t>
      </w:r>
    </w:p>
  </w:footnote>
  <w:footnote w:id="2">
    <w:p w:rsidR="00FF31CF" w:rsidRDefault="00536969">
      <w:pPr>
        <w:pBdr>
          <w:top w:val="nil"/>
          <w:left w:val="nil"/>
          <w:bottom w:val="nil"/>
          <w:right w:val="nil"/>
          <w:between w:val="nil"/>
        </w:pBdr>
      </w:pPr>
      <w:r>
        <w:rPr>
          <w:vertAlign w:val="superscript"/>
        </w:rPr>
        <w:footnoteRef/>
      </w:r>
      <w:r>
        <w:rPr>
          <w:rFonts w:ascii="Times New Roman" w:eastAsia="Times New Roman" w:hAnsi="Times New Roman" w:cs="Times New Roman"/>
          <w:vertAlign w:val="superscript"/>
        </w:rPr>
        <w:t xml:space="preserve"> </w:t>
      </w:r>
      <w:r>
        <w:rPr>
          <w:rFonts w:ascii="Times New Roman" w:eastAsia="Times New Roman" w:hAnsi="Times New Roman" w:cs="Times New Roman"/>
        </w:rPr>
        <w:t>Senior Researcher, CNRS, Director UMR Géographie-cités</w:t>
      </w:r>
    </w:p>
  </w:footnote>
  <w:footnote w:id="3">
    <w:p w:rsidR="00FF31CF" w:rsidRDefault="00536969">
      <w:pPr>
        <w:pBdr>
          <w:top w:val="nil"/>
          <w:left w:val="nil"/>
          <w:bottom w:val="nil"/>
          <w:right w:val="nil"/>
          <w:between w:val="nil"/>
        </w:pBdr>
      </w:pPr>
      <w:r>
        <w:rPr>
          <w:vertAlign w:val="superscript"/>
        </w:rPr>
        <w:footnoteRef/>
      </w:r>
      <w:r>
        <w:rPr>
          <w:rFonts w:ascii="Times New Roman" w:eastAsia="Times New Roman" w:hAnsi="Times New Roman" w:cs="Times New Roman"/>
        </w:rPr>
        <w:t xml:space="preserve"> Emeritus Professor, Université Paris I Panthéon-Sorbonne, UMR Géographie-cités</w:t>
      </w:r>
    </w:p>
  </w:footnote>
  <w:footnote w:id="4">
    <w:p w:rsidR="00FF31CF" w:rsidRPr="00D3327B" w:rsidRDefault="00536969">
      <w:pPr>
        <w:jc w:val="both"/>
        <w:rPr>
          <w:rFonts w:ascii="Times New Roman" w:eastAsia="Times New Roman" w:hAnsi="Times New Roman" w:cs="Times New Roman"/>
          <w:lang w:val="en-US"/>
        </w:rPr>
      </w:pPr>
      <w:r>
        <w:rPr>
          <w:vertAlign w:val="superscript"/>
        </w:rPr>
        <w:footnoteRef/>
      </w:r>
      <w:r w:rsidRPr="00D3327B">
        <w:rPr>
          <w:vertAlign w:val="superscript"/>
          <w:lang w:val="en-US"/>
        </w:rPr>
        <w:tab/>
      </w:r>
      <w:r w:rsidRPr="00D3327B">
        <w:rPr>
          <w:vertAlign w:val="superscript"/>
          <w:lang w:val="en-US"/>
        </w:rPr>
        <w:tab/>
      </w:r>
      <w:r w:rsidRPr="00D3327B">
        <w:rPr>
          <w:vertAlign w:val="superscript"/>
          <w:lang w:val="en-US"/>
        </w:rPr>
        <w:tab/>
      </w:r>
      <w:r w:rsidRPr="00D3327B">
        <w:rPr>
          <w:lang w:val="en-US"/>
        </w:rPr>
        <w:t xml:space="preserve"> </w:t>
      </w:r>
      <w:r w:rsidRPr="00D3327B">
        <w:rPr>
          <w:rFonts w:ascii="Times New Roman" w:eastAsia="Times New Roman" w:hAnsi="Times New Roman" w:cs="Times New Roman"/>
          <w:lang w:val="en-US"/>
        </w:rPr>
        <w:t>Source: GHSL (Global Human Settlement Layer) : GEO Human Planet Initiative (European Commission)</w:t>
      </w:r>
    </w:p>
    <w:p w:rsidR="00FF31CF" w:rsidRPr="00D3327B" w:rsidRDefault="00FF31CF">
      <w:pPr>
        <w:pBdr>
          <w:top w:val="nil"/>
          <w:left w:val="nil"/>
          <w:bottom w:val="nil"/>
          <w:right w:val="nil"/>
          <w:between w:val="nil"/>
        </w:pBdr>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417628"/>
    <w:multiLevelType w:val="multilevel"/>
    <w:tmpl w:val="7F4ADF2C"/>
    <w:lvl w:ilvl="0">
      <w:start w:val="1"/>
      <w:numFmt w:val="decimal"/>
      <w:pStyle w:val="Titre1"/>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nise">
    <w15:presenceInfo w15:providerId="None" w15:userId="Deni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1CF"/>
    <w:rsid w:val="002C524A"/>
    <w:rsid w:val="003E6D58"/>
    <w:rsid w:val="004C476A"/>
    <w:rsid w:val="00520275"/>
    <w:rsid w:val="00536969"/>
    <w:rsid w:val="005D64D5"/>
    <w:rsid w:val="00604542"/>
    <w:rsid w:val="0064737A"/>
    <w:rsid w:val="007B4075"/>
    <w:rsid w:val="008344E9"/>
    <w:rsid w:val="00AE00C6"/>
    <w:rsid w:val="00B37F19"/>
    <w:rsid w:val="00B6634E"/>
    <w:rsid w:val="00C64F73"/>
    <w:rsid w:val="00D3327B"/>
    <w:rsid w:val="00DB7C04"/>
    <w:rsid w:val="00E54DB5"/>
    <w:rsid w:val="00FF31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C7379EA-1B70-4572-B284-4831AA2CC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A"/>
        <w:sz w:val="22"/>
        <w:szCs w:val="22"/>
        <w:lang w:val="en-US"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eastAsia="en-US"/>
    </w:rPr>
  </w:style>
  <w:style w:type="paragraph" w:styleId="Titre1">
    <w:name w:val="heading 1"/>
    <w:basedOn w:val="Heading"/>
    <w:qFormat/>
    <w:pPr>
      <w:numPr>
        <w:numId w:val="1"/>
      </w:numPr>
      <w:outlineLvl w:val="0"/>
    </w:pPr>
    <w:rPr>
      <w:b/>
      <w:bCs/>
      <w:sz w:val="36"/>
      <w:szCs w:val="36"/>
    </w:rPr>
  </w:style>
  <w:style w:type="paragraph" w:styleId="Titre2">
    <w:name w:val="heading 2"/>
    <w:basedOn w:val="Normal"/>
    <w:next w:val="Normal"/>
    <w:pPr>
      <w:keepNext/>
      <w:keepLines/>
      <w:spacing w:before="360" w:after="80"/>
      <w:outlineLvl w:val="1"/>
    </w:pPr>
    <w:rPr>
      <w:b/>
      <w:sz w:val="36"/>
      <w:szCs w:val="36"/>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Heading"/>
    <w:qFormat/>
    <w:pPr>
      <w:jc w:val="center"/>
    </w:pPr>
    <w:rPr>
      <w:b/>
      <w:bCs/>
      <w:sz w:val="56"/>
      <w:szCs w:val="56"/>
    </w:rPr>
  </w:style>
  <w:style w:type="character" w:customStyle="1" w:styleId="article-headermeta-info-label">
    <w:name w:val="article-header__meta-info-label"/>
    <w:basedOn w:val="Policepardfaut"/>
    <w:qFormat/>
    <w:rsid w:val="00221B6C"/>
  </w:style>
  <w:style w:type="character" w:customStyle="1" w:styleId="article-headermeta-info-data">
    <w:name w:val="article-header__meta-info-data"/>
    <w:basedOn w:val="Policepardfaut"/>
    <w:qFormat/>
    <w:rsid w:val="00221B6C"/>
  </w:style>
  <w:style w:type="character" w:customStyle="1" w:styleId="NotedebasdepageCar">
    <w:name w:val="Note de bas de page Car"/>
    <w:basedOn w:val="Policepardfaut"/>
    <w:uiPriority w:val="99"/>
    <w:semiHidden/>
    <w:qFormat/>
    <w:rsid w:val="00624E15"/>
    <w:rPr>
      <w:sz w:val="20"/>
      <w:szCs w:val="20"/>
    </w:rPr>
  </w:style>
  <w:style w:type="character" w:styleId="Appelnotedebasdep">
    <w:name w:val="footnote reference"/>
    <w:basedOn w:val="Policepardfaut"/>
    <w:uiPriority w:val="99"/>
    <w:semiHidden/>
    <w:unhideWhenUsed/>
    <w:qFormat/>
    <w:rsid w:val="00624E15"/>
    <w:rPr>
      <w:vertAlign w:val="superscript"/>
    </w:rPr>
  </w:style>
  <w:style w:type="character" w:customStyle="1" w:styleId="st">
    <w:name w:val="st"/>
    <w:basedOn w:val="Policepardfaut"/>
    <w:qFormat/>
    <w:rsid w:val="00EF0928"/>
  </w:style>
  <w:style w:type="character" w:customStyle="1" w:styleId="ListLabel1">
    <w:name w:val="ListLabel 1"/>
    <w:qFormat/>
    <w:rPr>
      <w:lang w:val="fr-FR"/>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ternetLink">
    <w:name w:val="Internet Link"/>
    <w:rPr>
      <w:color w:val="000080"/>
      <w:u w:val="single"/>
    </w:rPr>
  </w:style>
  <w:style w:type="character" w:customStyle="1" w:styleId="En-tteCar">
    <w:name w:val="En-tête Car"/>
    <w:basedOn w:val="Policepardfaut"/>
    <w:uiPriority w:val="99"/>
    <w:qFormat/>
    <w:rsid w:val="00C5571A"/>
    <w:rPr>
      <w:color w:val="00000A"/>
      <w:sz w:val="22"/>
    </w:rPr>
  </w:style>
  <w:style w:type="character" w:customStyle="1" w:styleId="PieddepageCar">
    <w:name w:val="Pied de page Car"/>
    <w:basedOn w:val="Policepardfaut"/>
    <w:link w:val="Pieddepage"/>
    <w:uiPriority w:val="99"/>
    <w:qFormat/>
    <w:rsid w:val="00C5571A"/>
    <w:rPr>
      <w:color w:val="00000A"/>
      <w:sz w:val="22"/>
    </w:rPr>
  </w:style>
  <w:style w:type="character" w:styleId="Marquedecommentaire">
    <w:name w:val="annotation reference"/>
    <w:basedOn w:val="Policepardfaut"/>
    <w:uiPriority w:val="99"/>
    <w:semiHidden/>
    <w:unhideWhenUsed/>
    <w:qFormat/>
    <w:rsid w:val="00616B48"/>
    <w:rPr>
      <w:sz w:val="16"/>
      <w:szCs w:val="16"/>
    </w:rPr>
  </w:style>
  <w:style w:type="character" w:customStyle="1" w:styleId="CommentaireCar">
    <w:name w:val="Commentaire Car"/>
    <w:basedOn w:val="Policepardfaut"/>
    <w:link w:val="Commentaire"/>
    <w:uiPriority w:val="99"/>
    <w:semiHidden/>
    <w:qFormat/>
    <w:rsid w:val="00616B48"/>
    <w:rPr>
      <w:color w:val="00000A"/>
      <w:szCs w:val="20"/>
    </w:rPr>
  </w:style>
  <w:style w:type="character" w:customStyle="1" w:styleId="ObjetducommentaireCar">
    <w:name w:val="Objet du commentaire Car"/>
    <w:basedOn w:val="CommentaireCar"/>
    <w:link w:val="Objetducommentaire"/>
    <w:uiPriority w:val="99"/>
    <w:semiHidden/>
    <w:qFormat/>
    <w:rsid w:val="00616B48"/>
    <w:rPr>
      <w:b/>
      <w:bCs/>
      <w:color w:val="00000A"/>
      <w:szCs w:val="20"/>
    </w:rPr>
  </w:style>
  <w:style w:type="character" w:customStyle="1" w:styleId="TextedebullesCar">
    <w:name w:val="Texte de bulles Car"/>
    <w:basedOn w:val="Policepardfaut"/>
    <w:link w:val="Textedebulles"/>
    <w:uiPriority w:val="99"/>
    <w:semiHidden/>
    <w:qFormat/>
    <w:rsid w:val="00616B48"/>
    <w:rPr>
      <w:rFonts w:ascii="Segoe UI" w:hAnsi="Segoe UI" w:cs="Segoe UI"/>
      <w:color w:val="00000A"/>
      <w:sz w:val="18"/>
      <w:szCs w:val="18"/>
    </w:rPr>
  </w:style>
  <w:style w:type="paragraph" w:customStyle="1" w:styleId="Heading">
    <w:name w:val="Heading"/>
    <w:basedOn w:val="Normal"/>
    <w:next w:val="Corpsdetexte"/>
    <w:qFormat/>
    <w:pPr>
      <w:keepNext/>
      <w:spacing w:before="240" w:after="120"/>
    </w:pPr>
    <w:rPr>
      <w:rFonts w:ascii="Liberation Sans" w:eastAsia="Arial Unicode MS" w:hAnsi="Liberation Sans" w:cs="Arial Unicode M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Notedebasdepage">
    <w:name w:val="footnote text"/>
    <w:basedOn w:val="Normal"/>
  </w:style>
  <w:style w:type="paragraph" w:styleId="Paragraphedeliste">
    <w:name w:val="List Paragraph"/>
    <w:basedOn w:val="Normal"/>
    <w:uiPriority w:val="34"/>
    <w:qFormat/>
    <w:rsid w:val="00283142"/>
    <w:pPr>
      <w:ind w:left="720"/>
      <w:contextualSpacing/>
    </w:pPr>
  </w:style>
  <w:style w:type="paragraph" w:styleId="En-tte">
    <w:name w:val="header"/>
    <w:basedOn w:val="Normal"/>
    <w:uiPriority w:val="99"/>
    <w:unhideWhenUsed/>
    <w:rsid w:val="00C5571A"/>
    <w:pPr>
      <w:tabs>
        <w:tab w:val="center" w:pos="4536"/>
        <w:tab w:val="right" w:pos="9072"/>
      </w:tabs>
      <w:spacing w:after="0" w:line="240" w:lineRule="auto"/>
    </w:pPr>
  </w:style>
  <w:style w:type="paragraph" w:styleId="Pieddepage">
    <w:name w:val="footer"/>
    <w:basedOn w:val="Normal"/>
    <w:link w:val="PieddepageCar"/>
    <w:uiPriority w:val="99"/>
    <w:unhideWhenUsed/>
    <w:rsid w:val="00C5571A"/>
    <w:pPr>
      <w:tabs>
        <w:tab w:val="center" w:pos="4536"/>
        <w:tab w:val="right" w:pos="9072"/>
      </w:tabs>
      <w:spacing w:after="0" w:line="240" w:lineRule="auto"/>
    </w:pPr>
  </w:style>
  <w:style w:type="paragraph" w:styleId="Commentaire">
    <w:name w:val="annotation text"/>
    <w:basedOn w:val="Normal"/>
    <w:link w:val="CommentaireCar"/>
    <w:uiPriority w:val="99"/>
    <w:semiHidden/>
    <w:unhideWhenUsed/>
    <w:qFormat/>
    <w:rsid w:val="00616B48"/>
    <w:pPr>
      <w:spacing w:line="240" w:lineRule="auto"/>
    </w:pPr>
    <w:rPr>
      <w:sz w:val="20"/>
      <w:szCs w:val="20"/>
    </w:rPr>
  </w:style>
  <w:style w:type="paragraph" w:styleId="Objetducommentaire">
    <w:name w:val="annotation subject"/>
    <w:basedOn w:val="Commentaire"/>
    <w:link w:val="ObjetducommentaireCar"/>
    <w:uiPriority w:val="99"/>
    <w:semiHidden/>
    <w:unhideWhenUsed/>
    <w:qFormat/>
    <w:rsid w:val="00616B48"/>
    <w:rPr>
      <w:b/>
      <w:bCs/>
    </w:rPr>
  </w:style>
  <w:style w:type="paragraph" w:styleId="Rvision">
    <w:name w:val="Revision"/>
    <w:uiPriority w:val="99"/>
    <w:semiHidden/>
    <w:qFormat/>
    <w:rsid w:val="00616B48"/>
    <w:rPr>
      <w:lang w:val="fr-FR" w:eastAsia="en-US"/>
    </w:rPr>
  </w:style>
  <w:style w:type="paragraph" w:styleId="Textedebulles">
    <w:name w:val="Balloon Text"/>
    <w:basedOn w:val="Normal"/>
    <w:link w:val="TextedebullesCar"/>
    <w:uiPriority w:val="99"/>
    <w:semiHidden/>
    <w:unhideWhenUsed/>
    <w:qFormat/>
    <w:rsid w:val="00616B48"/>
    <w:pPr>
      <w:spacing w:after="0" w:line="240" w:lineRule="auto"/>
    </w:pPr>
    <w:rPr>
      <w:rFonts w:ascii="Segoe UI" w:hAnsi="Segoe UI" w:cs="Segoe UI"/>
      <w:sz w:val="18"/>
      <w:szCs w:val="18"/>
    </w:rPr>
  </w:style>
  <w:style w:type="table" w:styleId="Grilledutableau">
    <w:name w:val="Table Grid"/>
    <w:basedOn w:val="TableauNormal"/>
    <w:uiPriority w:val="39"/>
    <w:rsid w:val="00827F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8" w:type="dxa"/>
        <w:right w:w="108" w:type="dxa"/>
      </w:tblCellMar>
    </w:tblPr>
  </w:style>
  <w:style w:type="table" w:customStyle="1" w:styleId="a0">
    <w:basedOn w:val="TableNormal"/>
    <w:tblPr>
      <w:tblStyleRowBandSize w:val="1"/>
      <w:tblStyleColBandSize w:val="1"/>
      <w:tblCellMar>
        <w:left w:w="8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c1lI82GJ0ZaquZeKcaQuouASDg==">AMUW2mVa8uB6AUJqC2aqYAWNVzkm7m9ny0gMec7evbV829jAkivxElMSMBpPjaKssJqdFtyU5mt5nzABtxWuddtqh/+2dx7bVjzJ6apa28f7lwwZFn0D02jDVsjthyweFP2g1GsdYDsOagmp87Kgl+6QFjuX/mtksxoZcLHKZnQTTFCVgmPD2Ng=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11233</Words>
  <Characters>61783</Characters>
  <Application>Microsoft Office Word</Application>
  <DocSecurity>0</DocSecurity>
  <Lines>514</Lines>
  <Paragraphs>145</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72871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Denise</dc:creator>
  <cp:lastModifiedBy>Denise</cp:lastModifiedBy>
  <cp:revision>2</cp:revision>
  <dcterms:created xsi:type="dcterms:W3CDTF">2020-06-30T16:24:00Z</dcterms:created>
  <dcterms:modified xsi:type="dcterms:W3CDTF">2020-06-30T16:24:00Z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